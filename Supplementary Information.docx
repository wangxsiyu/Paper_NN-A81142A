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39B0E" w14:textId="77777777" w:rsidR="00836969" w:rsidRPr="00D7372B" w:rsidRDefault="00836969" w:rsidP="00836969">
      <w:pPr>
        <w:pStyle w:val="NormalWeb"/>
        <w:tabs>
          <w:tab w:val="left" w:pos="3771"/>
        </w:tabs>
        <w:rPr>
          <w:rFonts w:asciiTheme="minorHAnsi" w:hAnsiTheme="minorHAnsi" w:cstheme="minorHAnsi"/>
          <w:b/>
          <w:bCs/>
          <w:sz w:val="22"/>
          <w:szCs w:val="22"/>
        </w:rPr>
      </w:pPr>
      <w:r w:rsidRPr="00D7372B">
        <w:rPr>
          <w:rFonts w:asciiTheme="minorHAnsi" w:hAnsiTheme="minorHAnsi" w:cstheme="minorHAnsi"/>
          <w:b/>
          <w:bCs/>
          <w:sz w:val="22"/>
          <w:szCs w:val="22"/>
        </w:rPr>
        <w:t>Supplementary Figure S1</w:t>
      </w:r>
      <w:r w:rsidRPr="00D7372B">
        <w:rPr>
          <w:rFonts w:asciiTheme="minorHAnsi" w:hAnsiTheme="minorHAnsi" w:cstheme="minorHAnsi"/>
          <w:b/>
          <w:bCs/>
          <w:sz w:val="22"/>
          <w:szCs w:val="22"/>
        </w:rPr>
        <w:tab/>
      </w:r>
    </w:p>
    <w:p w14:paraId="0FA05F26" w14:textId="77777777" w:rsidR="00836969" w:rsidRDefault="00836969" w:rsidP="00836969">
      <w:pPr>
        <w:pStyle w:val="NormalWeb"/>
        <w:rPr>
          <w:rFonts w:asciiTheme="minorHAnsi" w:hAnsiTheme="minorHAnsi" w:cstheme="minorHAnsi"/>
          <w:b/>
          <w:bCs/>
          <w:sz w:val="22"/>
          <w:szCs w:val="22"/>
        </w:rPr>
      </w:pPr>
      <w:r w:rsidRPr="004F6F5C">
        <w:rPr>
          <w:rFonts w:asciiTheme="minorHAnsi" w:hAnsiTheme="minorHAnsi" w:cstheme="minorHAnsi"/>
          <w:b/>
          <w:bCs/>
          <w:noProof/>
          <w:sz w:val="22"/>
          <w:szCs w:val="22"/>
        </w:rPr>
        <w:drawing>
          <wp:inline distT="0" distB="0" distL="0" distR="0" wp14:anchorId="015BC69A" wp14:editId="38DEBA11">
            <wp:extent cx="5943599" cy="5831086"/>
            <wp:effectExtent l="0" t="0" r="635" b="0"/>
            <wp:docPr id="12" name="Graphic 12"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A collage of different graphs&#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599" cy="5831086"/>
                    </a:xfrm>
                    <a:prstGeom prst="rect">
                      <a:avLst/>
                    </a:prstGeom>
                  </pic:spPr>
                </pic:pic>
              </a:graphicData>
            </a:graphic>
          </wp:inline>
        </w:drawing>
      </w:r>
    </w:p>
    <w:p w14:paraId="166F0069" w14:textId="77777777" w:rsidR="00836969" w:rsidRDefault="00836969" w:rsidP="00836969">
      <w:pPr>
        <w:pStyle w:val="NormalWeb"/>
        <w:rPr>
          <w:rFonts w:cstheme="minorHAnsi"/>
          <w:b/>
          <w:bCs/>
          <w:sz w:val="22"/>
          <w:szCs w:val="22"/>
        </w:rPr>
      </w:pPr>
      <w:r w:rsidRPr="000C3AF6">
        <w:rPr>
          <w:rFonts w:asciiTheme="minorHAnsi" w:hAnsiTheme="minorHAnsi" w:cstheme="minorHAnsi"/>
          <w:b/>
          <w:bCs/>
          <w:sz w:val="22"/>
          <w:szCs w:val="22"/>
        </w:rPr>
        <w:t>Figure S1</w:t>
      </w:r>
      <w:r>
        <w:rPr>
          <w:rFonts w:asciiTheme="minorHAnsi" w:hAnsiTheme="minorHAnsi" w:cstheme="minorHAnsi"/>
          <w:sz w:val="22"/>
          <w:szCs w:val="22"/>
        </w:rPr>
        <w:t>.</w:t>
      </w:r>
      <w:r w:rsidRPr="00C73040">
        <w:rPr>
          <w:rFonts w:asciiTheme="minorHAnsi" w:hAnsiTheme="minorHAnsi" w:cstheme="minorHAnsi"/>
          <w:sz w:val="22"/>
          <w:szCs w:val="22"/>
        </w:rPr>
        <w:t xml:space="preserve">  Reaction time plots by monkey.  A. Left: Reaction time for accept and reject trials for monkey V.  Right: Same as left for monkey W.  B. Reaction time vs. choice entropy for </w:t>
      </w:r>
      <w:r>
        <w:rPr>
          <w:rFonts w:asciiTheme="minorHAnsi" w:hAnsiTheme="minorHAnsi" w:cstheme="minorHAnsi"/>
          <w:sz w:val="22"/>
          <w:szCs w:val="22"/>
        </w:rPr>
        <w:t>accept</w:t>
      </w:r>
      <w:r w:rsidRPr="00C73040">
        <w:rPr>
          <w:rFonts w:asciiTheme="minorHAnsi" w:hAnsiTheme="minorHAnsi" w:cstheme="minorHAnsi"/>
          <w:sz w:val="22"/>
          <w:szCs w:val="22"/>
        </w:rPr>
        <w:t xml:space="preserve"> trials split out by monkey. </w:t>
      </w:r>
      <w:r>
        <w:rPr>
          <w:rFonts w:asciiTheme="minorHAnsi" w:hAnsiTheme="minorHAnsi" w:cstheme="minorHAnsi"/>
          <w:sz w:val="22"/>
          <w:szCs w:val="22"/>
        </w:rPr>
        <w:t>T</w:t>
      </w:r>
      <w:r w:rsidRPr="007912C2">
        <w:rPr>
          <w:rFonts w:asciiTheme="minorHAnsi" w:hAnsiTheme="minorHAnsi" w:cstheme="minorHAnsi"/>
          <w:sz w:val="22"/>
          <w:szCs w:val="22"/>
        </w:rPr>
        <w:t>he correlation was qualitatively weaker in monkey V for accept decisions (R</w:t>
      </w:r>
      <w:r w:rsidRPr="007912C2">
        <w:rPr>
          <w:rFonts w:asciiTheme="minorHAnsi" w:hAnsiTheme="minorHAnsi" w:cstheme="minorHAnsi"/>
          <w:sz w:val="22"/>
          <w:szCs w:val="22"/>
          <w:vertAlign w:val="subscript"/>
        </w:rPr>
        <w:t>V</w:t>
      </w:r>
      <w:r w:rsidRPr="007912C2">
        <w:rPr>
          <w:rFonts w:asciiTheme="minorHAnsi" w:hAnsiTheme="minorHAnsi" w:cstheme="minorHAnsi"/>
          <w:sz w:val="22"/>
          <w:szCs w:val="22"/>
        </w:rPr>
        <w:t xml:space="preserve"> = 0.</w:t>
      </w:r>
      <w:r>
        <w:rPr>
          <w:rFonts w:asciiTheme="minorHAnsi" w:hAnsiTheme="minorHAnsi" w:cstheme="minorHAnsi"/>
          <w:sz w:val="22"/>
          <w:szCs w:val="22"/>
        </w:rPr>
        <w:t>47</w:t>
      </w:r>
      <w:r w:rsidRPr="007912C2">
        <w:rPr>
          <w:rFonts w:asciiTheme="minorHAnsi" w:hAnsiTheme="minorHAnsi" w:cstheme="minorHAnsi"/>
          <w:sz w:val="22"/>
          <w:szCs w:val="22"/>
        </w:rPr>
        <w:t>, R</w:t>
      </w:r>
      <w:r w:rsidRPr="007912C2">
        <w:rPr>
          <w:rFonts w:asciiTheme="minorHAnsi" w:hAnsiTheme="minorHAnsi" w:cstheme="minorHAnsi"/>
          <w:sz w:val="22"/>
          <w:szCs w:val="22"/>
          <w:vertAlign w:val="subscript"/>
        </w:rPr>
        <w:t>W</w:t>
      </w:r>
      <w:r w:rsidRPr="007912C2">
        <w:rPr>
          <w:rFonts w:asciiTheme="minorHAnsi" w:hAnsiTheme="minorHAnsi" w:cstheme="minorHAnsi"/>
          <w:sz w:val="22"/>
          <w:szCs w:val="22"/>
        </w:rPr>
        <w:t xml:space="preserve"> =0.69) compared to reject decisions (R</w:t>
      </w:r>
      <w:r w:rsidRPr="007912C2">
        <w:rPr>
          <w:rFonts w:asciiTheme="minorHAnsi" w:hAnsiTheme="minorHAnsi" w:cstheme="minorHAnsi"/>
          <w:sz w:val="22"/>
          <w:szCs w:val="22"/>
          <w:vertAlign w:val="subscript"/>
        </w:rPr>
        <w:t>V</w:t>
      </w:r>
      <w:r w:rsidRPr="007912C2">
        <w:rPr>
          <w:rFonts w:asciiTheme="minorHAnsi" w:hAnsiTheme="minorHAnsi" w:cstheme="minorHAnsi"/>
          <w:sz w:val="22"/>
          <w:szCs w:val="22"/>
        </w:rPr>
        <w:t xml:space="preserve"> = 0.</w:t>
      </w:r>
      <w:r>
        <w:rPr>
          <w:rFonts w:asciiTheme="minorHAnsi" w:hAnsiTheme="minorHAnsi" w:cstheme="minorHAnsi"/>
          <w:sz w:val="22"/>
          <w:szCs w:val="22"/>
        </w:rPr>
        <w:t>82</w:t>
      </w:r>
      <w:r w:rsidRPr="007912C2">
        <w:rPr>
          <w:rFonts w:asciiTheme="minorHAnsi" w:hAnsiTheme="minorHAnsi" w:cstheme="minorHAnsi"/>
          <w:sz w:val="22"/>
          <w:szCs w:val="22"/>
        </w:rPr>
        <w:t>, R</w:t>
      </w:r>
      <w:r w:rsidRPr="007912C2">
        <w:rPr>
          <w:rFonts w:asciiTheme="minorHAnsi" w:hAnsiTheme="minorHAnsi" w:cstheme="minorHAnsi"/>
          <w:sz w:val="22"/>
          <w:szCs w:val="22"/>
          <w:vertAlign w:val="subscript"/>
        </w:rPr>
        <w:t>W</w:t>
      </w:r>
      <w:r w:rsidRPr="007912C2">
        <w:rPr>
          <w:rFonts w:asciiTheme="minorHAnsi" w:hAnsiTheme="minorHAnsi" w:cstheme="minorHAnsi"/>
          <w:sz w:val="22"/>
          <w:szCs w:val="22"/>
        </w:rPr>
        <w:t xml:space="preserve"> =0.</w:t>
      </w:r>
      <w:r>
        <w:rPr>
          <w:rFonts w:asciiTheme="minorHAnsi" w:hAnsiTheme="minorHAnsi" w:cstheme="minorHAnsi"/>
          <w:sz w:val="22"/>
          <w:szCs w:val="22"/>
        </w:rPr>
        <w:t>82, Figure 1F)</w:t>
      </w:r>
      <w:r w:rsidRPr="007912C2">
        <w:rPr>
          <w:rFonts w:asciiTheme="minorHAnsi" w:hAnsiTheme="minorHAnsi" w:cstheme="minorHAnsi"/>
          <w:sz w:val="22"/>
          <w:szCs w:val="22"/>
        </w:rPr>
        <w:t>.</w:t>
      </w:r>
      <w:r w:rsidRPr="00C73040">
        <w:rPr>
          <w:rFonts w:asciiTheme="minorHAnsi" w:hAnsiTheme="minorHAnsi" w:cstheme="minorHAnsi"/>
          <w:sz w:val="22"/>
          <w:szCs w:val="22"/>
        </w:rPr>
        <w:t xml:space="preserve"> C. Correlation </w:t>
      </w:r>
      <w:r w:rsidRPr="007912C2">
        <w:rPr>
          <w:rFonts w:asciiTheme="minorHAnsi" w:hAnsiTheme="minorHAnsi" w:cstheme="minorHAnsi"/>
          <w:sz w:val="22"/>
          <w:szCs w:val="22"/>
        </w:rPr>
        <w:t>of entropy and reaction time for accept decisions as a function of delay between cue onset and appearance of purple dot. Given the long tail of the RT distribution it is possible that decisions were not fully made at the time of presentation of the purple dot for intermediate offers.  This could then drive the correlation between entropy and RT in accept decisions.  We would then expect the correlation to be stronger for shorter lapse times between cue onset and presentation of the purple dot.  However, this was not supported by our data (</w:t>
      </w:r>
      <w:r>
        <w:rPr>
          <w:rFonts w:asciiTheme="minorHAnsi" w:hAnsiTheme="minorHAnsi" w:cstheme="minorHAnsi"/>
          <w:sz w:val="22"/>
          <w:szCs w:val="22"/>
        </w:rPr>
        <w:t>panel C</w:t>
      </w:r>
      <w:r w:rsidRPr="007912C2">
        <w:rPr>
          <w:rFonts w:asciiTheme="minorHAnsi" w:hAnsiTheme="minorHAnsi" w:cstheme="minorHAnsi"/>
          <w:sz w:val="22"/>
          <w:szCs w:val="22"/>
        </w:rPr>
        <w:t xml:space="preserve">). </w:t>
      </w:r>
    </w:p>
    <w:p w14:paraId="3B6F7A30" w14:textId="77777777" w:rsidR="00836969" w:rsidRPr="00D7372B" w:rsidRDefault="00836969" w:rsidP="00836969">
      <w:pPr>
        <w:pStyle w:val="NormalWeb"/>
        <w:tabs>
          <w:tab w:val="left" w:pos="3771"/>
        </w:tabs>
        <w:rPr>
          <w:rFonts w:asciiTheme="minorHAnsi" w:hAnsiTheme="minorHAnsi" w:cstheme="minorHAnsi"/>
          <w:b/>
          <w:bCs/>
          <w:sz w:val="22"/>
          <w:szCs w:val="22"/>
        </w:rPr>
      </w:pPr>
      <w:r w:rsidRPr="00D7372B">
        <w:rPr>
          <w:rFonts w:asciiTheme="minorHAnsi" w:hAnsiTheme="minorHAnsi" w:cstheme="minorHAnsi"/>
          <w:b/>
          <w:bCs/>
          <w:sz w:val="22"/>
          <w:szCs w:val="22"/>
        </w:rPr>
        <w:lastRenderedPageBreak/>
        <w:t>Supplementary Figure S2</w:t>
      </w:r>
    </w:p>
    <w:p w14:paraId="3EAF4633" w14:textId="77777777" w:rsidR="00836969" w:rsidRDefault="00836969" w:rsidP="00836969">
      <w:pPr>
        <w:pStyle w:val="NormalWeb"/>
        <w:tabs>
          <w:tab w:val="left" w:pos="3771"/>
        </w:tabs>
        <w:rPr>
          <w:rFonts w:asciiTheme="minorHAnsi" w:hAnsiTheme="minorHAnsi" w:cstheme="minorHAnsi"/>
          <w:b/>
          <w:bCs/>
          <w:sz w:val="22"/>
          <w:szCs w:val="22"/>
        </w:rPr>
      </w:pPr>
      <w:r w:rsidRPr="00501365">
        <w:rPr>
          <w:rFonts w:asciiTheme="minorHAnsi" w:hAnsiTheme="minorHAnsi" w:cstheme="minorHAnsi"/>
          <w:b/>
          <w:bCs/>
          <w:noProof/>
          <w:sz w:val="22"/>
          <w:szCs w:val="22"/>
        </w:rPr>
        <w:drawing>
          <wp:inline distT="0" distB="0" distL="0" distR="0" wp14:anchorId="5394F9E3" wp14:editId="15436B5C">
            <wp:extent cx="5943014" cy="3194684"/>
            <wp:effectExtent l="0" t="0" r="635" b="6350"/>
            <wp:docPr id="15" name="Graphic 15" descr="A graph of different types of neur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A graph of different types of neurons&#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5943014" cy="3194684"/>
                    </a:xfrm>
                    <a:prstGeom prst="rect">
                      <a:avLst/>
                    </a:prstGeom>
                  </pic:spPr>
                </pic:pic>
              </a:graphicData>
            </a:graphic>
          </wp:inline>
        </w:drawing>
      </w:r>
    </w:p>
    <w:p w14:paraId="6524E64C" w14:textId="61EDC9DA" w:rsidR="00836969" w:rsidRPr="000C3AF6" w:rsidRDefault="00836969" w:rsidP="00836969">
      <w:pPr>
        <w:pStyle w:val="NormalWeb"/>
        <w:tabs>
          <w:tab w:val="left" w:pos="3771"/>
        </w:tabs>
        <w:rPr>
          <w:rFonts w:asciiTheme="minorHAnsi" w:hAnsiTheme="minorHAnsi" w:cstheme="minorHAnsi"/>
          <w:sz w:val="22"/>
          <w:szCs w:val="22"/>
        </w:rPr>
      </w:pPr>
      <w:r w:rsidRPr="000C3AF6">
        <w:rPr>
          <w:rFonts w:asciiTheme="minorHAnsi" w:hAnsiTheme="minorHAnsi" w:cstheme="minorHAnsi"/>
          <w:b/>
          <w:bCs/>
          <w:sz w:val="22"/>
          <w:szCs w:val="22"/>
        </w:rPr>
        <w:t>Figure S2</w:t>
      </w:r>
      <w:r>
        <w:rPr>
          <w:rFonts w:asciiTheme="minorHAnsi" w:hAnsiTheme="minorHAnsi" w:cstheme="minorHAnsi"/>
          <w:sz w:val="22"/>
          <w:szCs w:val="22"/>
        </w:rPr>
        <w:t>.</w:t>
      </w:r>
      <w:r w:rsidRPr="000C3AF6">
        <w:rPr>
          <w:rFonts w:asciiTheme="minorHAnsi" w:hAnsiTheme="minorHAnsi" w:cstheme="minorHAnsi"/>
          <w:sz w:val="22"/>
          <w:szCs w:val="22"/>
        </w:rPr>
        <w:t xml:space="preserve"> Fraction of significant neurons for each task factor separated by monkey.</w:t>
      </w:r>
      <w:r w:rsidR="009933AE">
        <w:rPr>
          <w:rFonts w:asciiTheme="minorHAnsi" w:hAnsiTheme="minorHAnsi" w:cstheme="minorHAnsi"/>
          <w:sz w:val="22"/>
          <w:szCs w:val="22"/>
        </w:rPr>
        <w:t xml:space="preserve"> </w:t>
      </w:r>
      <w:bookmarkStart w:id="0" w:name="_Hlk142961123"/>
      <w:ins w:id="1" w:author="Wang Siyu" w:date="2023-08-15T03:07:00Z">
        <w:r w:rsidR="00F157CF">
          <w:rPr>
            <w:rFonts w:asciiTheme="minorHAnsi" w:hAnsiTheme="minorHAnsi" w:cstheme="minorHAnsi"/>
            <w:sz w:val="22"/>
            <w:szCs w:val="22"/>
          </w:rPr>
          <w:t>N = 8 for each animal.</w:t>
        </w:r>
      </w:ins>
      <w:ins w:id="2" w:author="Wang Siyu" w:date="2023-08-15T03:12:00Z">
        <w:r w:rsidR="00030630">
          <w:rPr>
            <w:rFonts w:asciiTheme="minorHAnsi" w:hAnsiTheme="minorHAnsi" w:cstheme="minorHAnsi"/>
            <w:sz w:val="22"/>
            <w:szCs w:val="22"/>
          </w:rPr>
          <w:t xml:space="preserve"> </w:t>
        </w:r>
        <w:r w:rsidR="00030630" w:rsidRPr="00365EB4">
          <w:rPr>
            <w:rFonts w:cstheme="minorHAnsi"/>
            <w:sz w:val="22"/>
            <w:szCs w:val="22"/>
          </w:rPr>
          <w:t>Data are presented as mean values +/- SEM</w:t>
        </w:r>
        <w:r w:rsidR="00030630">
          <w:rPr>
            <w:rFonts w:cstheme="minorHAnsi"/>
            <w:sz w:val="22"/>
            <w:szCs w:val="22"/>
          </w:rPr>
          <w:t xml:space="preserve">. </w:t>
        </w:r>
      </w:ins>
      <w:del w:id="3" w:author="Wang Siyu" w:date="2023-08-15T03:07:00Z">
        <w:r w:rsidR="009933AE" w:rsidDel="00F157CF">
          <w:rPr>
            <w:rFonts w:asciiTheme="minorHAnsi" w:hAnsiTheme="minorHAnsi" w:cstheme="minorHAnsi"/>
            <w:sz w:val="22"/>
            <w:szCs w:val="22"/>
          </w:rPr>
          <w:delText>N = 8 for each animal.</w:delText>
        </w:r>
      </w:del>
      <w:bookmarkEnd w:id="0"/>
    </w:p>
    <w:p w14:paraId="53A3CE4B" w14:textId="77777777" w:rsidR="00836969" w:rsidRDefault="00836969" w:rsidP="00836969">
      <w:pPr>
        <w:pStyle w:val="NormalWeb"/>
        <w:tabs>
          <w:tab w:val="left" w:pos="3771"/>
        </w:tabs>
        <w:rPr>
          <w:rFonts w:asciiTheme="minorHAnsi" w:hAnsiTheme="minorHAnsi" w:cstheme="minorHAnsi"/>
          <w:b/>
          <w:bCs/>
          <w:sz w:val="22"/>
          <w:szCs w:val="22"/>
        </w:rPr>
      </w:pPr>
      <w:r>
        <w:rPr>
          <w:rFonts w:asciiTheme="minorHAnsi" w:hAnsiTheme="minorHAnsi" w:cstheme="minorHAnsi"/>
          <w:b/>
          <w:bCs/>
          <w:sz w:val="22"/>
          <w:szCs w:val="22"/>
        </w:rPr>
        <w:t xml:space="preserve"> </w:t>
      </w:r>
    </w:p>
    <w:p w14:paraId="4E2E0789" w14:textId="77777777" w:rsidR="00836969" w:rsidRDefault="00836969" w:rsidP="00836969">
      <w:pPr>
        <w:pStyle w:val="NormalWeb"/>
        <w:tabs>
          <w:tab w:val="left" w:pos="3771"/>
        </w:tabs>
        <w:rPr>
          <w:rFonts w:cstheme="minorHAnsi"/>
          <w:sz w:val="22"/>
          <w:szCs w:val="22"/>
        </w:rPr>
      </w:pPr>
      <w:r w:rsidRPr="00D7372B">
        <w:rPr>
          <w:rFonts w:asciiTheme="minorHAnsi" w:hAnsiTheme="minorHAnsi" w:cstheme="minorHAnsi"/>
          <w:b/>
          <w:bCs/>
          <w:sz w:val="22"/>
          <w:szCs w:val="22"/>
        </w:rPr>
        <w:t>Supplementary Figure S3</w:t>
      </w:r>
      <w:r>
        <w:rPr>
          <w:rFonts w:asciiTheme="minorHAnsi" w:hAnsiTheme="minorHAnsi" w:cstheme="minorHAnsi"/>
          <w:b/>
          <w:bCs/>
          <w:noProof/>
          <w:sz w:val="22"/>
          <w:szCs w:val="22"/>
        </w:rPr>
        <w:drawing>
          <wp:inline distT="0" distB="0" distL="0" distR="0" wp14:anchorId="567A5F7E" wp14:editId="2FAE5205">
            <wp:extent cx="5934455" cy="2011679"/>
            <wp:effectExtent l="0" t="0" r="0" b="8255"/>
            <wp:docPr id="17" name="Picture 17"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a graph of a person&#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5934455" cy="2011679"/>
                    </a:xfrm>
                    <a:prstGeom prst="rect">
                      <a:avLst/>
                    </a:prstGeom>
                    <a:noFill/>
                    <a:ln>
                      <a:noFill/>
                    </a:ln>
                  </pic:spPr>
                </pic:pic>
              </a:graphicData>
            </a:graphic>
          </wp:inline>
        </w:drawing>
      </w:r>
    </w:p>
    <w:p w14:paraId="56E3E903" w14:textId="27A2917C" w:rsidR="00836969" w:rsidRPr="00D7372B" w:rsidRDefault="00836969" w:rsidP="00836969">
      <w:pPr>
        <w:rPr>
          <w:rFonts w:cstheme="minorHAnsi"/>
          <w:sz w:val="22"/>
          <w:szCs w:val="22"/>
        </w:rPr>
      </w:pPr>
      <w:r w:rsidRPr="000C3AF6">
        <w:rPr>
          <w:rFonts w:cstheme="minorHAnsi"/>
          <w:b/>
          <w:bCs/>
          <w:sz w:val="22"/>
          <w:szCs w:val="22"/>
        </w:rPr>
        <w:t>Figure S3</w:t>
      </w:r>
      <w:r>
        <w:rPr>
          <w:rFonts w:cstheme="minorHAnsi"/>
          <w:sz w:val="22"/>
          <w:szCs w:val="22"/>
        </w:rPr>
        <w:t xml:space="preserve">.  Fraction of variance explained and individual value component decoding. </w:t>
      </w:r>
      <w:ins w:id="4" w:author="Wang Siyu" w:date="2023-08-15T03:07:00Z">
        <w:r w:rsidR="00C66A80">
          <w:rPr>
            <w:rFonts w:cstheme="minorHAnsi"/>
            <w:sz w:val="22"/>
            <w:szCs w:val="22"/>
          </w:rPr>
          <w:t>N = 8 for each animal.</w:t>
        </w:r>
      </w:ins>
      <w:ins w:id="5" w:author="Wang Siyu" w:date="2023-08-15T03:12:00Z">
        <w:r w:rsidR="00FE7F98">
          <w:rPr>
            <w:rFonts w:cstheme="minorHAnsi"/>
            <w:sz w:val="22"/>
            <w:szCs w:val="22"/>
          </w:rPr>
          <w:t xml:space="preserve"> </w:t>
        </w:r>
        <w:r w:rsidR="00FE7F98" w:rsidRPr="00365EB4">
          <w:rPr>
            <w:rFonts w:cstheme="minorHAnsi"/>
            <w:sz w:val="22"/>
            <w:szCs w:val="22"/>
          </w:rPr>
          <w:t>Data are presented as mean values +/- SEM</w:t>
        </w:r>
        <w:r w:rsidR="00FE7F98">
          <w:rPr>
            <w:rFonts w:cstheme="minorHAnsi"/>
            <w:sz w:val="22"/>
            <w:szCs w:val="22"/>
          </w:rPr>
          <w:t xml:space="preserve">. </w:t>
        </w:r>
      </w:ins>
      <w:del w:id="6" w:author="Wang Siyu" w:date="2023-08-15T03:07:00Z">
        <w:r w:rsidR="003F1034" w:rsidDel="00C66A80">
          <w:rPr>
            <w:rFonts w:cstheme="minorHAnsi"/>
            <w:sz w:val="22"/>
            <w:szCs w:val="22"/>
          </w:rPr>
          <w:delText>N</w:delText>
        </w:r>
        <w:r w:rsidR="00201833" w:rsidDel="00C66A80">
          <w:rPr>
            <w:rFonts w:cstheme="minorHAnsi"/>
            <w:sz w:val="22"/>
            <w:szCs w:val="22"/>
          </w:rPr>
          <w:delText xml:space="preserve"> = 8 for each animal.</w:delText>
        </w:r>
      </w:del>
      <w:r w:rsidR="00201833">
        <w:rPr>
          <w:rFonts w:cstheme="minorHAnsi"/>
          <w:sz w:val="22"/>
          <w:szCs w:val="22"/>
        </w:rPr>
        <w:t xml:space="preserve"> </w:t>
      </w:r>
      <w:r>
        <w:rPr>
          <w:rFonts w:cstheme="minorHAnsi"/>
          <w:sz w:val="22"/>
          <w:szCs w:val="22"/>
        </w:rPr>
        <w:t xml:space="preserve">A. Fraction of variance explained as a function of principal components for each monkey.  B. Decoding of cued delay interval. C. Decoding of cued reward size. </w:t>
      </w:r>
    </w:p>
    <w:p w14:paraId="006EF48E" w14:textId="77777777" w:rsidR="00836969" w:rsidRPr="00D7372B" w:rsidRDefault="00836969" w:rsidP="00836969">
      <w:pPr>
        <w:rPr>
          <w:rFonts w:cstheme="minorHAnsi"/>
          <w:sz w:val="22"/>
          <w:szCs w:val="22"/>
        </w:rPr>
      </w:pPr>
      <w:r w:rsidRPr="00D7372B">
        <w:rPr>
          <w:rFonts w:cstheme="minorHAnsi"/>
          <w:sz w:val="22"/>
          <w:szCs w:val="22"/>
        </w:rPr>
        <w:br w:type="page"/>
      </w:r>
    </w:p>
    <w:p w14:paraId="3BA8A49B" w14:textId="77777777" w:rsidR="00836969" w:rsidRDefault="00836969" w:rsidP="00836969">
      <w:pPr>
        <w:rPr>
          <w:rFonts w:cstheme="minorHAnsi"/>
          <w:b/>
          <w:bCs/>
          <w:sz w:val="22"/>
          <w:szCs w:val="22"/>
        </w:rPr>
      </w:pPr>
      <w:r w:rsidRPr="00FB12BB">
        <w:rPr>
          <w:rFonts w:cstheme="minorHAnsi"/>
          <w:b/>
          <w:bCs/>
          <w:sz w:val="22"/>
          <w:szCs w:val="22"/>
        </w:rPr>
        <w:lastRenderedPageBreak/>
        <w:t>Supplementary Figure S4</w:t>
      </w:r>
    </w:p>
    <w:p w14:paraId="4FBFB0EA" w14:textId="77777777" w:rsidR="00836969" w:rsidRDefault="00836969" w:rsidP="00836969">
      <w:pPr>
        <w:rPr>
          <w:rFonts w:cstheme="minorHAnsi"/>
          <w:b/>
          <w:bCs/>
          <w:sz w:val="22"/>
          <w:szCs w:val="22"/>
        </w:rPr>
      </w:pPr>
      <w:r>
        <w:rPr>
          <w:rFonts w:ascii="Arial" w:eastAsia="Times New Roman" w:hAnsi="Arial" w:cs="Arial"/>
          <w:noProof/>
          <w:color w:val="0070C0"/>
        </w:rPr>
        <mc:AlternateContent>
          <mc:Choice Requires="wps">
            <w:drawing>
              <wp:anchor distT="0" distB="0" distL="114300" distR="114300" simplePos="0" relativeHeight="251662336" behindDoc="0" locked="0" layoutInCell="1" allowOverlap="1" wp14:anchorId="4D8D5D36" wp14:editId="433DC0D3">
                <wp:simplePos x="0" y="0"/>
                <wp:positionH relativeFrom="margin">
                  <wp:posOffset>0</wp:posOffset>
                </wp:positionH>
                <wp:positionV relativeFrom="paragraph">
                  <wp:posOffset>174625</wp:posOffset>
                </wp:positionV>
                <wp:extent cx="5953125" cy="378142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953125" cy="3781425"/>
                        </a:xfrm>
                        <a:prstGeom prst="rect">
                          <a:avLst/>
                        </a:prstGeom>
                        <a:noFill/>
                        <a:ln w="6350">
                          <a:noFill/>
                        </a:ln>
                      </wps:spPr>
                      <wps:txbx>
                        <w:txbxContent>
                          <w:p w14:paraId="5A9195BD" w14:textId="77777777" w:rsidR="00836969" w:rsidRDefault="00836969" w:rsidP="00836969">
                            <w:r>
                              <w:rPr>
                                <w:rFonts w:ascii="Arial" w:eastAsia="Times New Roman" w:hAnsi="Arial" w:cs="Arial"/>
                                <w:noProof/>
                                <w:color w:val="0070C0"/>
                              </w:rPr>
                              <w:drawing>
                                <wp:inline distT="0" distB="0" distL="0" distR="0" wp14:anchorId="7CBD502F" wp14:editId="05BA21A6">
                                  <wp:extent cx="5782945" cy="3108637"/>
                                  <wp:effectExtent l="0" t="0" r="8255" b="0"/>
                                  <wp:docPr id="1958814659" name="Picture 195881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4659" name="Picture 1958814659"/>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782945" cy="3108637"/>
                                          </a:xfrm>
                                          <a:prstGeom prst="rect">
                                            <a:avLst/>
                                          </a:prstGeom>
                                          <a:noFill/>
                                          <a:ln>
                                            <a:noFill/>
                                          </a:ln>
                                        </pic:spPr>
                                      </pic:pic>
                                    </a:graphicData>
                                  </a:graphic>
                                </wp:inline>
                              </w:drawing>
                            </w:r>
                          </w:p>
                          <w:p w14:paraId="1E2A658E" w14:textId="02235BE1" w:rsidR="00836969" w:rsidRPr="00E310AF" w:rsidRDefault="00836969" w:rsidP="00836969">
                            <w:pPr>
                              <w:rPr>
                                <w:rFonts w:cstheme="minorHAnsi"/>
                                <w:sz w:val="22"/>
                                <w:szCs w:val="22"/>
                              </w:rPr>
                            </w:pPr>
                            <w:r w:rsidRPr="00E310AF">
                              <w:rPr>
                                <w:rFonts w:cstheme="minorHAnsi"/>
                                <w:b/>
                                <w:bCs/>
                                <w:sz w:val="22"/>
                                <w:szCs w:val="22"/>
                              </w:rPr>
                              <w:t>Figure S4</w:t>
                            </w:r>
                            <w:r w:rsidRPr="00E310AF">
                              <w:rPr>
                                <w:rFonts w:cstheme="minorHAnsi"/>
                                <w:sz w:val="22"/>
                                <w:szCs w:val="22"/>
                              </w:rPr>
                              <w:t>. Decoding accuracy with 20 PCs (A) and 50 PCs (B).</w:t>
                            </w:r>
                            <w:r w:rsidR="00201833">
                              <w:rPr>
                                <w:rFonts w:cstheme="minorHAnsi"/>
                                <w:sz w:val="22"/>
                                <w:szCs w:val="22"/>
                              </w:rPr>
                              <w:t xml:space="preserve"> </w:t>
                            </w:r>
                            <w:ins w:id="7" w:author="Wang Siyu" w:date="2023-08-15T03:07:00Z">
                              <w:r w:rsidR="00A30091">
                                <w:rPr>
                                  <w:rFonts w:cstheme="minorHAnsi"/>
                                  <w:sz w:val="22"/>
                                  <w:szCs w:val="22"/>
                                </w:rPr>
                                <w:t>N = 8 for each animal.</w:t>
                              </w:r>
                            </w:ins>
                            <w:ins w:id="8" w:author="Wang Siyu" w:date="2023-08-15T03:12:00Z">
                              <w:r w:rsidR="008430BB">
                                <w:rPr>
                                  <w:rFonts w:cstheme="minorHAnsi"/>
                                  <w:sz w:val="22"/>
                                  <w:szCs w:val="22"/>
                                </w:rPr>
                                <w:t xml:space="preserve"> </w:t>
                              </w:r>
                              <w:r w:rsidR="008430BB" w:rsidRPr="00365EB4">
                                <w:rPr>
                                  <w:rFonts w:cstheme="minorHAnsi"/>
                                  <w:sz w:val="22"/>
                                  <w:szCs w:val="22"/>
                                </w:rPr>
                                <w:t>Data are presented as mean values +/- SEM</w:t>
                              </w:r>
                              <w:r w:rsidR="008430BB">
                                <w:rPr>
                                  <w:rFonts w:cstheme="minorHAnsi"/>
                                  <w:sz w:val="22"/>
                                  <w:szCs w:val="22"/>
                                </w:rPr>
                                <w:t>.</w:t>
                              </w:r>
                            </w:ins>
                          </w:p>
                          <w:p w14:paraId="5B86AFA8" w14:textId="77777777" w:rsidR="00836969" w:rsidRDefault="00836969" w:rsidP="008369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D8D5D36" id="_x0000_t202" coordsize="21600,21600" o:spt="202" path="m,l,21600r21600,l21600,xe">
                <v:stroke joinstyle="miter"/>
                <v:path gradientshapeok="t" o:connecttype="rect"/>
              </v:shapetype>
              <v:shape id="Text Box 13" o:spid="_x0000_s1026" type="#_x0000_t202" style="position:absolute;margin-left:0;margin-top:13.75pt;width:468.75pt;height:297.7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0xGAIAAC0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" filled="f" stroked="f" strokeweight=".5pt">
                <v:textbox>
                  <w:txbxContent>
                    <w:p w14:paraId="5A9195BD" w14:textId="77777777" w:rsidR="00836969" w:rsidRDefault="00836969" w:rsidP="00836969">
                      <w:r>
                        <w:rPr>
                          <w:rFonts w:ascii="Arial" w:eastAsia="Times New Roman" w:hAnsi="Arial" w:cs="Arial"/>
                          <w:noProof/>
                          <w:color w:val="0070C0"/>
                        </w:rPr>
                        <w:drawing>
                          <wp:inline distT="0" distB="0" distL="0" distR="0" wp14:anchorId="7CBD502F" wp14:editId="05BA21A6">
                            <wp:extent cx="5782945" cy="3108637"/>
                            <wp:effectExtent l="0" t="0" r="8255" b="0"/>
                            <wp:docPr id="1958814659" name="Picture 195881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4659" name="Picture 1958814659"/>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782945" cy="3108637"/>
                                    </a:xfrm>
                                    <a:prstGeom prst="rect">
                                      <a:avLst/>
                                    </a:prstGeom>
                                    <a:noFill/>
                                    <a:ln>
                                      <a:noFill/>
                                    </a:ln>
                                  </pic:spPr>
                                </pic:pic>
                              </a:graphicData>
                            </a:graphic>
                          </wp:inline>
                        </w:drawing>
                      </w:r>
                    </w:p>
                    <w:p w14:paraId="1E2A658E" w14:textId="02235BE1" w:rsidR="00836969" w:rsidRPr="00E310AF" w:rsidRDefault="00836969" w:rsidP="00836969">
                      <w:pPr>
                        <w:rPr>
                          <w:rFonts w:cstheme="minorHAnsi"/>
                          <w:sz w:val="22"/>
                          <w:szCs w:val="22"/>
                        </w:rPr>
                      </w:pPr>
                      <w:r w:rsidRPr="00E310AF">
                        <w:rPr>
                          <w:rFonts w:cstheme="minorHAnsi"/>
                          <w:b/>
                          <w:bCs/>
                          <w:sz w:val="22"/>
                          <w:szCs w:val="22"/>
                        </w:rPr>
                        <w:t>Figure S4</w:t>
                      </w:r>
                      <w:r w:rsidRPr="00E310AF">
                        <w:rPr>
                          <w:rFonts w:cstheme="minorHAnsi"/>
                          <w:sz w:val="22"/>
                          <w:szCs w:val="22"/>
                        </w:rPr>
                        <w:t>. Decoding accuracy with 20 PCs (A) and 50 PCs (B).</w:t>
                      </w:r>
                      <w:r w:rsidR="00201833">
                        <w:rPr>
                          <w:rFonts w:cstheme="minorHAnsi"/>
                          <w:sz w:val="22"/>
                          <w:szCs w:val="22"/>
                        </w:rPr>
                        <w:t xml:space="preserve"> </w:t>
                      </w:r>
                      <w:ins w:id="9" w:author="Wang Siyu" w:date="2023-08-15T03:07:00Z">
                        <w:r w:rsidR="00A30091">
                          <w:rPr>
                            <w:rFonts w:cstheme="minorHAnsi"/>
                            <w:sz w:val="22"/>
                            <w:szCs w:val="22"/>
                          </w:rPr>
                          <w:t>N = 8 for each animal.</w:t>
                        </w:r>
                      </w:ins>
                      <w:ins w:id="10" w:author="Wang Siyu" w:date="2023-08-15T03:12:00Z">
                        <w:r w:rsidR="008430BB">
                          <w:rPr>
                            <w:rFonts w:cstheme="minorHAnsi"/>
                            <w:sz w:val="22"/>
                            <w:szCs w:val="22"/>
                          </w:rPr>
                          <w:t xml:space="preserve"> </w:t>
                        </w:r>
                        <w:r w:rsidR="008430BB" w:rsidRPr="00365EB4">
                          <w:rPr>
                            <w:rFonts w:cstheme="minorHAnsi"/>
                            <w:sz w:val="22"/>
                            <w:szCs w:val="22"/>
                          </w:rPr>
                          <w:t>Data are presented as mean values +/- SEM</w:t>
                        </w:r>
                        <w:r w:rsidR="008430BB">
                          <w:rPr>
                            <w:rFonts w:cstheme="minorHAnsi"/>
                            <w:sz w:val="22"/>
                            <w:szCs w:val="22"/>
                          </w:rPr>
                          <w:t>.</w:t>
                        </w:r>
                      </w:ins>
                    </w:p>
                    <w:p w14:paraId="5B86AFA8" w14:textId="77777777" w:rsidR="00836969" w:rsidRDefault="00836969" w:rsidP="00836969"/>
                  </w:txbxContent>
                </v:textbox>
                <w10:wrap type="topAndBottom" anchorx="margin"/>
              </v:shape>
            </w:pict>
          </mc:Fallback>
        </mc:AlternateContent>
      </w:r>
    </w:p>
    <w:p w14:paraId="07F2E7D0" w14:textId="77777777" w:rsidR="00836969" w:rsidRDefault="00836969" w:rsidP="00836969">
      <w:pPr>
        <w:rPr>
          <w:rFonts w:cstheme="minorHAnsi"/>
          <w:sz w:val="22"/>
          <w:szCs w:val="22"/>
        </w:rPr>
      </w:pPr>
    </w:p>
    <w:p w14:paraId="0CB3D222" w14:textId="77777777" w:rsidR="00836969" w:rsidRDefault="00836969" w:rsidP="00836969">
      <w:pPr>
        <w:pStyle w:val="NormalWeb"/>
        <w:tabs>
          <w:tab w:val="left" w:pos="3771"/>
        </w:tabs>
        <w:rPr>
          <w:rFonts w:cstheme="minorHAnsi"/>
          <w:b/>
          <w:bCs/>
          <w:sz w:val="22"/>
          <w:szCs w:val="22"/>
        </w:rPr>
      </w:pPr>
      <w:r w:rsidRPr="00EF3716">
        <w:rPr>
          <w:rFonts w:ascii="Arial" w:hAnsi="Arial" w:cs="Arial"/>
          <w:noProof/>
          <w:color w:val="0070C0"/>
        </w:rPr>
        <mc:AlternateContent>
          <mc:Choice Requires="wps">
            <w:drawing>
              <wp:anchor distT="0" distB="0" distL="114300" distR="114300" simplePos="0" relativeHeight="251659264" behindDoc="0" locked="0" layoutInCell="1" allowOverlap="1" wp14:anchorId="331B412F" wp14:editId="37A07C72">
                <wp:simplePos x="0" y="0"/>
                <wp:positionH relativeFrom="margin">
                  <wp:align>left</wp:align>
                </wp:positionH>
                <wp:positionV relativeFrom="paragraph">
                  <wp:posOffset>350520</wp:posOffset>
                </wp:positionV>
                <wp:extent cx="6076950" cy="2903855"/>
                <wp:effectExtent l="0" t="0" r="0" b="0"/>
                <wp:wrapTopAndBottom/>
                <wp:docPr id="1905473602" name="Text Box 1905473602"/>
                <wp:cNvGraphicFramePr/>
                <a:graphic xmlns:a="http://schemas.openxmlformats.org/drawingml/2006/main">
                  <a:graphicData uri="http://schemas.microsoft.com/office/word/2010/wordprocessingShape">
                    <wps:wsp>
                      <wps:cNvSpPr txBox="1"/>
                      <wps:spPr>
                        <a:xfrm>
                          <a:off x="0" y="0"/>
                          <a:ext cx="6076950" cy="2903855"/>
                        </a:xfrm>
                        <a:prstGeom prst="rect">
                          <a:avLst/>
                        </a:prstGeom>
                        <a:noFill/>
                        <a:ln w="6350">
                          <a:noFill/>
                        </a:ln>
                      </wps:spPr>
                      <wps:txbx>
                        <w:txbxContent>
                          <w:p w14:paraId="50A99979"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1605A708" wp14:editId="71E590C8">
                                  <wp:extent cx="5885577" cy="2118143"/>
                                  <wp:effectExtent l="0" t="0" r="1270" b="0"/>
                                  <wp:docPr id="1471278203" name="Picture 147127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8203" name="Picture 147127820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885577" cy="2118143"/>
                                          </a:xfrm>
                                          <a:prstGeom prst="rect">
                                            <a:avLst/>
                                          </a:prstGeom>
                                          <a:noFill/>
                                          <a:ln>
                                            <a:noFill/>
                                          </a:ln>
                                        </pic:spPr>
                                      </pic:pic>
                                    </a:graphicData>
                                  </a:graphic>
                                </wp:inline>
                              </w:drawing>
                            </w:r>
                          </w:p>
                          <w:p w14:paraId="15718B54" w14:textId="77777777" w:rsidR="00836969" w:rsidRPr="002912DE" w:rsidRDefault="00836969" w:rsidP="00836969">
                            <w:pPr>
                              <w:shd w:val="clear" w:color="auto" w:fill="FFFFFF"/>
                              <w:spacing w:after="240"/>
                              <w:rPr>
                                <w:rFonts w:ascii="Arial" w:eastAsia="Times New Roman" w:hAnsi="Arial" w:cs="Arial"/>
                              </w:rPr>
                            </w:pPr>
                            <w:r w:rsidRPr="002912DE">
                              <w:rPr>
                                <w:rFonts w:eastAsia="Times New Roman" w:cstheme="minorHAnsi"/>
                                <w:b/>
                                <w:bCs/>
                                <w:sz w:val="22"/>
                                <w:szCs w:val="22"/>
                                <w:lang w:eastAsia="zh-CN"/>
                              </w:rPr>
                              <w:t>Figure S</w:t>
                            </w:r>
                            <w:r>
                              <w:rPr>
                                <w:rFonts w:eastAsia="Times New Roman" w:cstheme="minorHAnsi"/>
                                <w:b/>
                                <w:bCs/>
                                <w:sz w:val="22"/>
                                <w:szCs w:val="22"/>
                                <w:lang w:eastAsia="zh-CN"/>
                              </w:rPr>
                              <w:t>5</w:t>
                            </w:r>
                            <w:r w:rsidRPr="0005490B">
                              <w:rPr>
                                <w:rFonts w:cstheme="minorHAnsi"/>
                                <w:sz w:val="22"/>
                                <w:szCs w:val="22"/>
                              </w:rPr>
                              <w:t xml:space="preserve"> – </w:t>
                            </w:r>
                            <w:r w:rsidRPr="002912DE">
                              <w:rPr>
                                <w:rFonts w:eastAsia="Times New Roman" w:cstheme="minorHAnsi"/>
                                <w:sz w:val="22"/>
                                <w:szCs w:val="22"/>
                                <w:lang w:eastAsia="zh-CN"/>
                              </w:rPr>
                              <w:t>Average curls over time in the 3-D subspace. The 3 coordinates of the curl</w:t>
                            </w:r>
                            <w:r>
                              <w:rPr>
                                <w:rFonts w:eastAsia="Times New Roman" w:cstheme="minorHAnsi"/>
                                <w:sz w:val="22"/>
                                <w:szCs w:val="22"/>
                                <w:lang w:eastAsia="zh-CN"/>
                              </w:rPr>
                              <w:t xml:space="preserve"> (panels A-C)</w:t>
                            </w:r>
                            <w:r w:rsidRPr="002912DE">
                              <w:rPr>
                                <w:rFonts w:eastAsia="Times New Roman" w:cstheme="minorHAnsi"/>
                                <w:sz w:val="22"/>
                                <w:szCs w:val="22"/>
                                <w:lang w:eastAsia="zh-CN"/>
                              </w:rPr>
                              <w:t>, averaged across sessions, are plotted over time in the three subpanels.</w:t>
                            </w:r>
                            <w:r>
                              <w:rPr>
                                <w:rFonts w:eastAsia="Times New Roman" w:cstheme="minorHAnsi"/>
                                <w:sz w:val="22"/>
                                <w:szCs w:val="22"/>
                                <w:lang w:eastAsia="zh-CN"/>
                              </w:rPr>
                              <w:t xml:space="preserve">  Error bars are s.e.m., n = 8 sessions/monkey.  Stars indicate single bins that differ from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1B412F" id="Text Box 1905473602" o:spid="_x0000_s1027" type="#_x0000_t202" style="position:absolute;margin-left:0;margin-top:27.6pt;width:478.5pt;height:228.6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" filled="f" stroked="f" strokeweight=".5pt">
                <v:textbox>
                  <w:txbxContent>
                    <w:p w14:paraId="50A99979"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1605A708" wp14:editId="71E590C8">
                            <wp:extent cx="5885577" cy="2118143"/>
                            <wp:effectExtent l="0" t="0" r="1270" b="0"/>
                            <wp:docPr id="1471278203" name="Picture 147127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8203" name="Picture 147127820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885577" cy="2118143"/>
                                    </a:xfrm>
                                    <a:prstGeom prst="rect">
                                      <a:avLst/>
                                    </a:prstGeom>
                                    <a:noFill/>
                                    <a:ln>
                                      <a:noFill/>
                                    </a:ln>
                                  </pic:spPr>
                                </pic:pic>
                              </a:graphicData>
                            </a:graphic>
                          </wp:inline>
                        </w:drawing>
                      </w:r>
                    </w:p>
                    <w:p w14:paraId="15718B54" w14:textId="77777777" w:rsidR="00836969" w:rsidRPr="002912DE" w:rsidRDefault="00836969" w:rsidP="00836969">
                      <w:pPr>
                        <w:shd w:val="clear" w:color="auto" w:fill="FFFFFF"/>
                        <w:spacing w:after="240"/>
                        <w:rPr>
                          <w:rFonts w:ascii="Arial" w:eastAsia="Times New Roman" w:hAnsi="Arial" w:cs="Arial"/>
                        </w:rPr>
                      </w:pPr>
                      <w:r w:rsidRPr="002912DE">
                        <w:rPr>
                          <w:rFonts w:eastAsia="Times New Roman" w:cstheme="minorHAnsi"/>
                          <w:b/>
                          <w:bCs/>
                          <w:sz w:val="22"/>
                          <w:szCs w:val="22"/>
                          <w:lang w:eastAsia="zh-CN"/>
                        </w:rPr>
                        <w:t>Figure S</w:t>
                      </w:r>
                      <w:r>
                        <w:rPr>
                          <w:rFonts w:eastAsia="Times New Roman" w:cstheme="minorHAnsi"/>
                          <w:b/>
                          <w:bCs/>
                          <w:sz w:val="22"/>
                          <w:szCs w:val="22"/>
                          <w:lang w:eastAsia="zh-CN"/>
                        </w:rPr>
                        <w:t>5</w:t>
                      </w:r>
                      <w:r w:rsidRPr="0005490B">
                        <w:rPr>
                          <w:rFonts w:cstheme="minorHAnsi"/>
                          <w:sz w:val="22"/>
                          <w:szCs w:val="22"/>
                        </w:rPr>
                        <w:t xml:space="preserve"> – </w:t>
                      </w:r>
                      <w:r w:rsidRPr="002912DE">
                        <w:rPr>
                          <w:rFonts w:eastAsia="Times New Roman" w:cstheme="minorHAnsi"/>
                          <w:sz w:val="22"/>
                          <w:szCs w:val="22"/>
                          <w:lang w:eastAsia="zh-CN"/>
                        </w:rPr>
                        <w:t>Average curls over time in the 3-D subspace. The 3 coordinates of the curl</w:t>
                      </w:r>
                      <w:r>
                        <w:rPr>
                          <w:rFonts w:eastAsia="Times New Roman" w:cstheme="minorHAnsi"/>
                          <w:sz w:val="22"/>
                          <w:szCs w:val="22"/>
                          <w:lang w:eastAsia="zh-CN"/>
                        </w:rPr>
                        <w:t xml:space="preserve"> (panels A-C)</w:t>
                      </w:r>
                      <w:r w:rsidRPr="002912DE">
                        <w:rPr>
                          <w:rFonts w:eastAsia="Times New Roman" w:cstheme="minorHAnsi"/>
                          <w:sz w:val="22"/>
                          <w:szCs w:val="22"/>
                          <w:lang w:eastAsia="zh-CN"/>
                        </w:rPr>
                        <w:t>, averaged across sessions, are plotted over time in the three subpanels.</w:t>
                      </w:r>
                      <w:r>
                        <w:rPr>
                          <w:rFonts w:eastAsia="Times New Roman" w:cstheme="minorHAnsi"/>
                          <w:sz w:val="22"/>
                          <w:szCs w:val="22"/>
                          <w:lang w:eastAsia="zh-CN"/>
                        </w:rPr>
                        <w:t xml:space="preserve">  Error bars are s.e.m., n = 8 sessions/monkey.  Stars indicate single bins that differ from 0.</w:t>
                      </w:r>
                    </w:p>
                  </w:txbxContent>
                </v:textbox>
                <w10:wrap type="topAndBottom" anchorx="margin"/>
              </v:shape>
            </w:pict>
          </mc:Fallback>
        </mc:AlternateContent>
      </w:r>
      <w:r w:rsidRPr="00EF3716">
        <w:rPr>
          <w:rFonts w:cstheme="minorHAnsi"/>
          <w:b/>
          <w:bCs/>
          <w:sz w:val="22"/>
          <w:szCs w:val="22"/>
        </w:rPr>
        <w:t>Supplementary Figure S5</w:t>
      </w:r>
    </w:p>
    <w:p w14:paraId="69912556" w14:textId="77777777" w:rsidR="00836969" w:rsidRDefault="00836969" w:rsidP="00836969">
      <w:pPr>
        <w:pStyle w:val="NormalWeb"/>
        <w:tabs>
          <w:tab w:val="left" w:pos="3771"/>
        </w:tabs>
        <w:rPr>
          <w:rFonts w:cstheme="minorHAnsi"/>
          <w:b/>
          <w:bCs/>
          <w:sz w:val="22"/>
          <w:szCs w:val="22"/>
        </w:rPr>
      </w:pPr>
    </w:p>
    <w:p w14:paraId="00523CEC" w14:textId="77777777" w:rsidR="00836969" w:rsidRDefault="00836969" w:rsidP="00836969">
      <w:pPr>
        <w:pStyle w:val="NormalWeb"/>
        <w:tabs>
          <w:tab w:val="left" w:pos="3771"/>
        </w:tabs>
        <w:rPr>
          <w:rFonts w:cstheme="minorHAnsi"/>
          <w:b/>
          <w:bCs/>
          <w:sz w:val="22"/>
          <w:szCs w:val="22"/>
        </w:rPr>
      </w:pPr>
    </w:p>
    <w:p w14:paraId="6DF7D3B1" w14:textId="77777777" w:rsidR="00836969" w:rsidRDefault="00836969" w:rsidP="00836969">
      <w:pPr>
        <w:pStyle w:val="NormalWeb"/>
        <w:tabs>
          <w:tab w:val="left" w:pos="3771"/>
        </w:tabs>
        <w:rPr>
          <w:rFonts w:asciiTheme="minorHAnsi" w:hAnsiTheme="minorHAnsi" w:cstheme="minorHAnsi"/>
          <w:b/>
          <w:bCs/>
          <w:sz w:val="22"/>
          <w:szCs w:val="22"/>
        </w:rPr>
      </w:pPr>
      <w:r w:rsidRPr="00D7372B">
        <w:rPr>
          <w:rFonts w:asciiTheme="minorHAnsi" w:hAnsiTheme="minorHAnsi" w:cstheme="minorHAnsi"/>
          <w:b/>
          <w:bCs/>
          <w:sz w:val="22"/>
          <w:szCs w:val="22"/>
        </w:rPr>
        <w:lastRenderedPageBreak/>
        <w:t>Supplementary Figure S</w:t>
      </w:r>
      <w:r>
        <w:rPr>
          <w:rFonts w:asciiTheme="minorHAnsi" w:hAnsiTheme="minorHAnsi" w:cstheme="minorHAnsi"/>
          <w:b/>
          <w:bCs/>
          <w:sz w:val="22"/>
          <w:szCs w:val="22"/>
        </w:rPr>
        <w:t>6</w:t>
      </w:r>
    </w:p>
    <w:p w14:paraId="578122B7" w14:textId="77777777" w:rsidR="00836969" w:rsidRDefault="00836969" w:rsidP="00836969">
      <w:pPr>
        <w:pStyle w:val="NormalWeb"/>
        <w:tabs>
          <w:tab w:val="left" w:pos="3771"/>
        </w:tabs>
        <w:rPr>
          <w:rFonts w:asciiTheme="minorHAnsi" w:hAnsiTheme="minorHAnsi" w:cstheme="minorHAnsi"/>
          <w:b/>
          <w:bCs/>
          <w:sz w:val="22"/>
          <w:szCs w:val="22"/>
        </w:rPr>
      </w:pPr>
      <w:r w:rsidRPr="00466E75">
        <w:rPr>
          <w:rFonts w:asciiTheme="minorHAnsi" w:hAnsiTheme="minorHAnsi" w:cstheme="minorHAnsi"/>
          <w:b/>
          <w:bCs/>
          <w:noProof/>
          <w:sz w:val="22"/>
          <w:szCs w:val="22"/>
        </w:rPr>
        <w:drawing>
          <wp:inline distT="0" distB="0" distL="0" distR="0" wp14:anchorId="22D2E91F" wp14:editId="10461D96">
            <wp:extent cx="5943599" cy="2549543"/>
            <wp:effectExtent l="0" t="0" r="635" b="3175"/>
            <wp:docPr id="5"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a graph of a graph&#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599" cy="2549543"/>
                    </a:xfrm>
                    <a:prstGeom prst="rect">
                      <a:avLst/>
                    </a:prstGeom>
                  </pic:spPr>
                </pic:pic>
              </a:graphicData>
            </a:graphic>
          </wp:inline>
        </w:drawing>
      </w:r>
    </w:p>
    <w:p w14:paraId="101DA09F" w14:textId="07BD38F7" w:rsidR="00836969" w:rsidRDefault="00836969" w:rsidP="00836969">
      <w:pPr>
        <w:rPr>
          <w:rFonts w:eastAsia="Times New Roman" w:cstheme="minorHAnsi"/>
          <w:b/>
          <w:bCs/>
          <w:sz w:val="22"/>
          <w:szCs w:val="22"/>
          <w:lang w:eastAsia="zh-CN"/>
        </w:rPr>
      </w:pPr>
      <w:r w:rsidRPr="000C3AF6">
        <w:rPr>
          <w:rFonts w:cstheme="minorHAnsi"/>
          <w:b/>
          <w:bCs/>
          <w:sz w:val="22"/>
          <w:szCs w:val="22"/>
        </w:rPr>
        <w:t>Figure S</w:t>
      </w:r>
      <w:r>
        <w:rPr>
          <w:rFonts w:cstheme="minorHAnsi"/>
          <w:b/>
          <w:bCs/>
          <w:sz w:val="22"/>
          <w:szCs w:val="22"/>
        </w:rPr>
        <w:t xml:space="preserve">6. </w:t>
      </w:r>
      <w:r w:rsidRPr="00D7372B">
        <w:rPr>
          <w:rFonts w:cstheme="minorHAnsi"/>
          <w:sz w:val="22"/>
          <w:szCs w:val="22"/>
        </w:rPr>
        <w:t xml:space="preserve">The manifolds </w:t>
      </w:r>
      <w:r>
        <w:rPr>
          <w:rFonts w:cstheme="minorHAnsi"/>
          <w:sz w:val="22"/>
          <w:szCs w:val="22"/>
        </w:rPr>
        <w:t>for reject (dotted lines) and accept (solid lines) choices for Monkey V (panel A) and Monkey W (panel B) for intermediate cues. Intermediate cues are defined as cues with p(accept) between 0.25 and 0.75. T</w:t>
      </w:r>
      <w:r w:rsidRPr="00D7372B">
        <w:rPr>
          <w:rFonts w:cstheme="minorHAnsi"/>
          <w:sz w:val="22"/>
          <w:szCs w:val="22"/>
        </w:rPr>
        <w:t>he lines are separated by the probability of accepting the offer</w:t>
      </w:r>
      <w:r>
        <w:rPr>
          <w:rFonts w:cstheme="minorHAnsi"/>
          <w:sz w:val="22"/>
          <w:szCs w:val="22"/>
        </w:rPr>
        <w:t>. P</w:t>
      </w:r>
      <w:r w:rsidRPr="00D7372B">
        <w:rPr>
          <w:rFonts w:cstheme="minorHAnsi"/>
          <w:sz w:val="22"/>
          <w:szCs w:val="22"/>
        </w:rPr>
        <w:t xml:space="preserve">ositive values in the choice dimensions reflect accept choices. </w:t>
      </w:r>
      <w:ins w:id="11" w:author="Wang Siyu" w:date="2023-08-15T03:17:00Z">
        <w:r w:rsidR="006735BE" w:rsidRPr="00365EB4">
          <w:rPr>
            <w:rFonts w:cstheme="minorHAnsi"/>
            <w:sz w:val="22"/>
            <w:szCs w:val="22"/>
          </w:rPr>
          <w:t>Data are presented as mean values +/- SEM</w:t>
        </w:r>
        <w:r w:rsidR="006735BE">
          <w:rPr>
            <w:rFonts w:cstheme="minorHAnsi"/>
            <w:sz w:val="22"/>
            <w:szCs w:val="22"/>
          </w:rPr>
          <w:t>.</w:t>
        </w:r>
      </w:ins>
      <w:r>
        <w:rPr>
          <w:rFonts w:cstheme="minorHAnsi"/>
          <w:b/>
          <w:bCs/>
          <w:sz w:val="22"/>
          <w:szCs w:val="22"/>
        </w:rPr>
        <w:br w:type="page"/>
      </w:r>
    </w:p>
    <w:p w14:paraId="5BA7BAF1" w14:textId="77777777" w:rsidR="00836969" w:rsidRDefault="00836969" w:rsidP="00836969">
      <w:pPr>
        <w:rPr>
          <w:rFonts w:cstheme="minorHAnsi"/>
          <w:b/>
          <w:bCs/>
          <w:sz w:val="22"/>
          <w:szCs w:val="22"/>
        </w:rPr>
      </w:pPr>
      <w:r w:rsidRPr="00D7372B">
        <w:rPr>
          <w:rFonts w:cstheme="minorHAnsi"/>
          <w:b/>
          <w:bCs/>
          <w:sz w:val="22"/>
          <w:szCs w:val="22"/>
        </w:rPr>
        <w:lastRenderedPageBreak/>
        <w:t>Supplementary Figure S</w:t>
      </w:r>
      <w:r>
        <w:rPr>
          <w:rFonts w:cstheme="minorHAnsi"/>
          <w:b/>
          <w:bCs/>
          <w:sz w:val="22"/>
          <w:szCs w:val="22"/>
        </w:rPr>
        <w:t>7</w:t>
      </w:r>
    </w:p>
    <w:p w14:paraId="4CBB9ED2" w14:textId="77777777" w:rsidR="00836969" w:rsidRDefault="00836969" w:rsidP="00836969">
      <w:pPr>
        <w:jc w:val="center"/>
        <w:rPr>
          <w:rFonts w:cstheme="minorHAnsi"/>
          <w:sz w:val="22"/>
          <w:szCs w:val="22"/>
        </w:rPr>
      </w:pPr>
      <w:r>
        <w:rPr>
          <w:rFonts w:cstheme="minorHAnsi"/>
          <w:noProof/>
          <w:sz w:val="22"/>
          <w:szCs w:val="22"/>
        </w:rPr>
        <w:drawing>
          <wp:inline distT="0" distB="0" distL="0" distR="0" wp14:anchorId="6CE9B65E" wp14:editId="5D061ACC">
            <wp:extent cx="4568233" cy="6734770"/>
            <wp:effectExtent l="0" t="0" r="3810" b="9525"/>
            <wp:docPr id="9" name="Picture 9" descr="A diagram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different types of data&#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568233" cy="6734770"/>
                    </a:xfrm>
                    <a:prstGeom prst="rect">
                      <a:avLst/>
                    </a:prstGeom>
                    <a:noFill/>
                    <a:ln>
                      <a:noFill/>
                    </a:ln>
                  </pic:spPr>
                </pic:pic>
              </a:graphicData>
            </a:graphic>
          </wp:inline>
        </w:drawing>
      </w:r>
    </w:p>
    <w:p w14:paraId="54C8AE03" w14:textId="5C12D286" w:rsidR="00836969" w:rsidRPr="00D7372B" w:rsidDel="001D195B" w:rsidRDefault="00836969" w:rsidP="00836969">
      <w:pPr>
        <w:rPr>
          <w:del w:id="12" w:author="Wang Siyu" w:date="2023-08-15T03:13:00Z"/>
          <w:rFonts w:cstheme="minorHAnsi"/>
          <w:sz w:val="22"/>
          <w:szCs w:val="22"/>
        </w:rPr>
      </w:pPr>
      <w:r w:rsidRPr="000C3AF6">
        <w:rPr>
          <w:rFonts w:cstheme="minorHAnsi"/>
          <w:b/>
          <w:bCs/>
          <w:sz w:val="22"/>
          <w:szCs w:val="22"/>
        </w:rPr>
        <w:t>Figure S</w:t>
      </w:r>
      <w:r>
        <w:rPr>
          <w:rFonts w:cstheme="minorHAnsi"/>
          <w:b/>
          <w:bCs/>
          <w:sz w:val="22"/>
          <w:szCs w:val="22"/>
        </w:rPr>
        <w:t xml:space="preserve">7. </w:t>
      </w:r>
      <w:r>
        <w:rPr>
          <w:rFonts w:cstheme="minorHAnsi"/>
          <w:sz w:val="22"/>
          <w:szCs w:val="22"/>
        </w:rPr>
        <w:t>Position of mean activity in 1-D choice dimension for each cue.  A-B. Position in 1-D choice dimension vs. time for each cue for monkey V (panel A) and monkey W (panel B).  C-D. Correlation of position of mean trajectory at the mean reaction time and entropy for accept and reject decisions for monkey V (panel C) and monkey W (panel D). For monkey V, r = -0.72, p &lt; 0.001; for monkey W, r = -0.62, p &lt; 0.001.</w:t>
      </w:r>
      <w:r w:rsidRPr="00D7372B">
        <w:rPr>
          <w:rFonts w:cstheme="minorHAnsi"/>
          <w:sz w:val="22"/>
          <w:szCs w:val="22"/>
        </w:rPr>
        <w:t xml:space="preserve"> </w:t>
      </w:r>
      <w:r>
        <w:rPr>
          <w:rFonts w:cstheme="minorHAnsi"/>
          <w:sz w:val="22"/>
          <w:szCs w:val="22"/>
        </w:rPr>
        <w:t xml:space="preserve">E-F. Significance of correlation of entropy and position of mean activity over time for monkey V (panel E) and for monkey W (panel F). </w:t>
      </w:r>
      <w:ins w:id="13" w:author="Wang Siyu" w:date="2023-08-15T03:07:00Z">
        <w:r w:rsidR="00E32084">
          <w:rPr>
            <w:rFonts w:cstheme="minorHAnsi"/>
            <w:sz w:val="22"/>
            <w:szCs w:val="22"/>
          </w:rPr>
          <w:t>N = 8 for each animal.</w:t>
        </w:r>
      </w:ins>
      <w:ins w:id="14" w:author="Wang Siyu" w:date="2023-08-15T03:13:00Z">
        <w:r w:rsidR="006700C5">
          <w:rPr>
            <w:rFonts w:cstheme="minorHAnsi"/>
            <w:sz w:val="22"/>
            <w:szCs w:val="22"/>
          </w:rPr>
          <w:t xml:space="preserve"> </w:t>
        </w:r>
        <w:r w:rsidR="006700C5" w:rsidRPr="00365EB4">
          <w:rPr>
            <w:rFonts w:cstheme="minorHAnsi"/>
            <w:sz w:val="22"/>
            <w:szCs w:val="22"/>
          </w:rPr>
          <w:t>Data are presented as mean values +/- SEM</w:t>
        </w:r>
        <w:r w:rsidR="006700C5">
          <w:rPr>
            <w:rFonts w:cstheme="minorHAnsi"/>
            <w:sz w:val="22"/>
            <w:szCs w:val="22"/>
          </w:rPr>
          <w:t>.</w:t>
        </w:r>
      </w:ins>
    </w:p>
    <w:p w14:paraId="31C88D1F" w14:textId="77777777" w:rsidR="00836969" w:rsidRDefault="00836969" w:rsidP="00836969">
      <w:pPr>
        <w:rPr>
          <w:rFonts w:eastAsia="Times New Roman" w:cstheme="minorHAnsi"/>
          <w:b/>
          <w:bCs/>
          <w:sz w:val="22"/>
          <w:szCs w:val="22"/>
          <w:lang w:eastAsia="zh-CN"/>
        </w:rPr>
      </w:pPr>
      <w:del w:id="15" w:author="Wang Siyu" w:date="2023-08-15T03:13:00Z">
        <w:r w:rsidDel="001D195B">
          <w:rPr>
            <w:rFonts w:cstheme="minorHAnsi"/>
            <w:b/>
            <w:bCs/>
            <w:sz w:val="22"/>
            <w:szCs w:val="22"/>
          </w:rPr>
          <w:br w:type="page"/>
        </w:r>
      </w:del>
    </w:p>
    <w:p w14:paraId="75DAA48B" w14:textId="77777777" w:rsidR="00836969" w:rsidRDefault="00836969" w:rsidP="00836969">
      <w:pPr>
        <w:rPr>
          <w:rFonts w:cstheme="minorHAnsi"/>
          <w:b/>
          <w:bCs/>
          <w:sz w:val="22"/>
          <w:szCs w:val="22"/>
        </w:rPr>
      </w:pPr>
      <w:r w:rsidRPr="00D7372B">
        <w:rPr>
          <w:rFonts w:cstheme="minorHAnsi"/>
          <w:b/>
          <w:bCs/>
          <w:sz w:val="22"/>
          <w:szCs w:val="22"/>
        </w:rPr>
        <w:lastRenderedPageBreak/>
        <w:t xml:space="preserve">Supplementary Figure </w:t>
      </w:r>
      <w:r>
        <w:rPr>
          <w:rFonts w:cstheme="minorHAnsi"/>
          <w:b/>
          <w:bCs/>
          <w:sz w:val="22"/>
          <w:szCs w:val="22"/>
        </w:rPr>
        <w:t>S8</w:t>
      </w:r>
    </w:p>
    <w:p w14:paraId="5FE750DF" w14:textId="77777777" w:rsidR="00836969" w:rsidRDefault="00836969" w:rsidP="00836969">
      <w:pPr>
        <w:rPr>
          <w:rFonts w:cstheme="minorHAnsi"/>
          <w:b/>
          <w:bCs/>
          <w:sz w:val="22"/>
          <w:szCs w:val="22"/>
        </w:rPr>
      </w:pPr>
      <w:r>
        <w:rPr>
          <w:rFonts w:cstheme="minorHAnsi"/>
          <w:b/>
          <w:bCs/>
          <w:noProof/>
          <w:sz w:val="22"/>
          <w:szCs w:val="22"/>
        </w:rPr>
        <w:drawing>
          <wp:inline distT="0" distB="0" distL="0" distR="0" wp14:anchorId="4E3EFE9E" wp14:editId="61BACC90">
            <wp:extent cx="5933919" cy="5783693"/>
            <wp:effectExtent l="0" t="0" r="0" b="7620"/>
            <wp:docPr id="7" name="Picture 7"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graph&#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3919" cy="5783693"/>
                    </a:xfrm>
                    <a:prstGeom prst="rect">
                      <a:avLst/>
                    </a:prstGeom>
                    <a:noFill/>
                    <a:ln>
                      <a:noFill/>
                    </a:ln>
                  </pic:spPr>
                </pic:pic>
              </a:graphicData>
            </a:graphic>
          </wp:inline>
        </w:drawing>
      </w:r>
    </w:p>
    <w:p w14:paraId="481655E6" w14:textId="2C0A8F1A" w:rsidR="00836969" w:rsidRPr="00CB0E3A" w:rsidRDefault="00836969" w:rsidP="00836969">
      <w:pPr>
        <w:rPr>
          <w:rFonts w:eastAsia="Times New Roman" w:cstheme="minorHAnsi"/>
          <w:sz w:val="22"/>
          <w:szCs w:val="22"/>
          <w:lang w:eastAsia="zh-CN"/>
        </w:rPr>
      </w:pPr>
      <w:r w:rsidRPr="009618BC">
        <w:rPr>
          <w:rFonts w:cstheme="minorHAnsi"/>
          <w:b/>
          <w:bCs/>
          <w:sz w:val="22"/>
          <w:szCs w:val="22"/>
        </w:rPr>
        <w:t>Figure S</w:t>
      </w:r>
      <w:r>
        <w:rPr>
          <w:rFonts w:cstheme="minorHAnsi"/>
          <w:b/>
          <w:bCs/>
          <w:sz w:val="22"/>
          <w:szCs w:val="22"/>
        </w:rPr>
        <w:t>8</w:t>
      </w:r>
      <w:r w:rsidRPr="009618BC">
        <w:rPr>
          <w:rFonts w:cstheme="minorHAnsi"/>
          <w:b/>
          <w:bCs/>
          <w:sz w:val="22"/>
          <w:szCs w:val="22"/>
        </w:rPr>
        <w:t>.</w:t>
      </w:r>
      <w:r w:rsidRPr="00CB0E3A">
        <w:rPr>
          <w:rFonts w:cstheme="minorHAnsi"/>
          <w:sz w:val="22"/>
          <w:szCs w:val="22"/>
        </w:rPr>
        <w:t xml:space="preserve"> A. Evidence </w:t>
      </w:r>
      <w:r>
        <w:rPr>
          <w:rFonts w:cstheme="minorHAnsi"/>
          <w:sz w:val="22"/>
          <w:szCs w:val="22"/>
        </w:rPr>
        <w:t>in favor of choice estimated</w:t>
      </w:r>
      <w:r w:rsidRPr="00CB0E3A">
        <w:rPr>
          <w:rFonts w:cstheme="minorHAnsi"/>
          <w:sz w:val="22"/>
          <w:szCs w:val="22"/>
        </w:rPr>
        <w:t xml:space="preserve"> from behavior (</w:t>
      </w:r>
      <w:r>
        <w:rPr>
          <w:rFonts w:cstheme="minorHAnsi"/>
          <w:sz w:val="22"/>
          <w:szCs w:val="22"/>
        </w:rPr>
        <w:t>see M</w:t>
      </w:r>
      <w:r w:rsidRPr="00CB0E3A">
        <w:rPr>
          <w:rFonts w:cstheme="minorHAnsi"/>
          <w:sz w:val="22"/>
          <w:szCs w:val="22"/>
        </w:rPr>
        <w:t xml:space="preserve">ethods). </w:t>
      </w:r>
      <w:bookmarkStart w:id="16" w:name="_Hlk142961634"/>
      <w:ins w:id="17" w:author="Wang Siyu" w:date="2023-08-15T03:08:00Z">
        <w:r w:rsidR="00C22B54">
          <w:rPr>
            <w:rFonts w:cstheme="minorHAnsi"/>
            <w:sz w:val="22"/>
            <w:szCs w:val="22"/>
          </w:rPr>
          <w:t>N = 8 for each animal.</w:t>
        </w:r>
        <w:r w:rsidR="00C22B54">
          <w:rPr>
            <w:rFonts w:cstheme="minorHAnsi"/>
            <w:sz w:val="22"/>
            <w:szCs w:val="22"/>
          </w:rPr>
          <w:t xml:space="preserve"> </w:t>
        </w:r>
      </w:ins>
      <w:ins w:id="18" w:author="Wang Siyu" w:date="2023-08-15T03:13:00Z">
        <w:r w:rsidR="003258E7" w:rsidRPr="00365EB4">
          <w:rPr>
            <w:rFonts w:cstheme="minorHAnsi"/>
            <w:sz w:val="22"/>
            <w:szCs w:val="22"/>
          </w:rPr>
          <w:t>Data are presented as mean values +/- SEM</w:t>
        </w:r>
        <w:r w:rsidR="003258E7">
          <w:rPr>
            <w:rFonts w:cstheme="minorHAnsi"/>
            <w:sz w:val="22"/>
            <w:szCs w:val="22"/>
          </w:rPr>
          <w:t xml:space="preserve">. </w:t>
        </w:r>
      </w:ins>
      <w:bookmarkEnd w:id="16"/>
      <w:r w:rsidRPr="00CB0E3A">
        <w:rPr>
          <w:rFonts w:cstheme="minorHAnsi"/>
          <w:sz w:val="22"/>
          <w:szCs w:val="22"/>
        </w:rPr>
        <w:t xml:space="preserve">B. Correlation of the behaviorally extracted evidence </w:t>
      </w:r>
      <m:oMath>
        <m:sSub>
          <m:sSubPr>
            <m:ctrlPr>
              <w:rPr>
                <w:rFonts w:ascii="Cambria Math" w:hAnsi="Cambria Math" w:cstheme="minorHAnsi"/>
                <w:i/>
                <w:sz w:val="22"/>
                <w:szCs w:val="22"/>
              </w:rPr>
            </m:ctrlPr>
          </m:sSubPr>
          <m:e>
            <m:r>
              <w:rPr>
                <w:rFonts w:ascii="Cambria Math" w:hAnsi="Cambria Math" w:cstheme="minorHAnsi"/>
                <w:sz w:val="22"/>
                <w:szCs w:val="22"/>
              </w:rPr>
              <m:t>z</m:t>
            </m:r>
          </m:e>
          <m:sub>
            <m:r>
              <w:rPr>
                <w:rFonts w:ascii="Cambria Math" w:hAnsi="Cambria Math" w:cstheme="minorHAnsi"/>
                <w:sz w:val="22"/>
                <w:szCs w:val="22"/>
              </w:rPr>
              <m:t>i</m:t>
            </m:r>
          </m:sub>
        </m:sSub>
      </m:oMath>
      <w:r w:rsidRPr="00CB0E3A">
        <w:rPr>
          <w:rFonts w:cstheme="minorHAnsi"/>
          <w:sz w:val="22"/>
          <w:szCs w:val="22"/>
        </w:rPr>
        <w:t xml:space="preserve"> and the evidence term fitted from the neural data </w:t>
      </w:r>
      <m:oMath>
        <m:sSub>
          <m:sSubPr>
            <m:ctrlPr>
              <w:rPr>
                <w:rFonts w:ascii="Cambria Math" w:hAnsi="Cambria Math" w:cstheme="minorHAnsi"/>
                <w:i/>
                <w:sz w:val="22"/>
                <w:szCs w:val="22"/>
              </w:rPr>
            </m:ctrlPr>
          </m:sSubPr>
          <m:e>
            <m:r>
              <w:rPr>
                <w:rFonts w:ascii="Cambria Math" w:hAnsi="Cambria Math" w:cstheme="minorHAnsi"/>
                <w:sz w:val="22"/>
                <w:szCs w:val="22"/>
              </w:rPr>
              <m:t>h</m:t>
            </m:r>
          </m:e>
          <m:sub>
            <m:r>
              <w:rPr>
                <w:rFonts w:ascii="Cambria Math" w:hAnsi="Cambria Math" w:cstheme="minorHAnsi"/>
                <w:sz w:val="22"/>
                <w:szCs w:val="22"/>
              </w:rPr>
              <m:t>i</m:t>
            </m:r>
          </m:sub>
        </m:sSub>
      </m:oMath>
      <w:r w:rsidRPr="00CB0E3A">
        <w:rPr>
          <w:rFonts w:cstheme="minorHAnsi"/>
          <w:sz w:val="22"/>
          <w:szCs w:val="22"/>
        </w:rPr>
        <w:t xml:space="preserve"> over time. </w:t>
      </w:r>
      <w:ins w:id="19" w:author="Wang Siyu" w:date="2023-08-15T03:13:00Z">
        <w:r w:rsidR="00AF54A2">
          <w:rPr>
            <w:rFonts w:cstheme="minorHAnsi"/>
            <w:sz w:val="22"/>
            <w:szCs w:val="22"/>
          </w:rPr>
          <w:t xml:space="preserve">N = 8 for each animal. </w:t>
        </w:r>
        <w:r w:rsidR="00AF54A2" w:rsidRPr="00365EB4">
          <w:rPr>
            <w:rFonts w:cstheme="minorHAnsi"/>
            <w:sz w:val="22"/>
            <w:szCs w:val="22"/>
          </w:rPr>
          <w:t>Data are presented as mean values +/- SEM</w:t>
        </w:r>
        <w:r w:rsidR="00AF54A2">
          <w:rPr>
            <w:rFonts w:cstheme="minorHAnsi"/>
            <w:sz w:val="22"/>
            <w:szCs w:val="22"/>
          </w:rPr>
          <w:t xml:space="preserve">. </w:t>
        </w:r>
      </w:ins>
      <w:r w:rsidRPr="00CB0E3A">
        <w:rPr>
          <w:rFonts w:cstheme="minorHAnsi"/>
          <w:sz w:val="22"/>
          <w:szCs w:val="22"/>
        </w:rPr>
        <w:t xml:space="preserve">C and D. Correlations between </w:t>
      </w:r>
      <m:oMath>
        <m:sSub>
          <m:sSubPr>
            <m:ctrlPr>
              <w:rPr>
                <w:rFonts w:ascii="Cambria Math" w:hAnsi="Cambria Math" w:cstheme="minorHAnsi"/>
                <w:i/>
                <w:sz w:val="22"/>
                <w:szCs w:val="22"/>
              </w:rPr>
            </m:ctrlPr>
          </m:sSubPr>
          <m:e>
            <m:r>
              <w:rPr>
                <w:rFonts w:ascii="Cambria Math" w:hAnsi="Cambria Math" w:cstheme="minorHAnsi"/>
                <w:sz w:val="22"/>
                <w:szCs w:val="22"/>
              </w:rPr>
              <m:t>z</m:t>
            </m:r>
          </m:e>
          <m:sub>
            <m:r>
              <w:rPr>
                <w:rFonts w:ascii="Cambria Math" w:hAnsi="Cambria Math" w:cstheme="minorHAnsi"/>
                <w:sz w:val="22"/>
                <w:szCs w:val="22"/>
              </w:rPr>
              <m:t>i</m:t>
            </m:r>
          </m:sub>
        </m:sSub>
      </m:oMath>
      <w:r w:rsidRPr="00CB0E3A">
        <w:rPr>
          <w:rFonts w:cstheme="minorHAnsi"/>
          <w:sz w:val="22"/>
          <w:szCs w:val="22"/>
        </w:rPr>
        <w:t xml:space="preserve"> and </w:t>
      </w:r>
      <m:oMath>
        <m:sSub>
          <m:sSubPr>
            <m:ctrlPr>
              <w:rPr>
                <w:rFonts w:ascii="Cambria Math" w:hAnsi="Cambria Math" w:cstheme="minorHAnsi"/>
                <w:i/>
                <w:sz w:val="22"/>
                <w:szCs w:val="22"/>
              </w:rPr>
            </m:ctrlPr>
          </m:sSubPr>
          <m:e>
            <m:r>
              <w:rPr>
                <w:rFonts w:ascii="Cambria Math" w:hAnsi="Cambria Math" w:cstheme="minorHAnsi"/>
                <w:sz w:val="22"/>
                <w:szCs w:val="22"/>
              </w:rPr>
              <m:t>h</m:t>
            </m:r>
          </m:e>
          <m:sub>
            <m:r>
              <w:rPr>
                <w:rFonts w:ascii="Cambria Math" w:hAnsi="Cambria Math" w:cstheme="minorHAnsi"/>
                <w:sz w:val="22"/>
                <w:szCs w:val="22"/>
              </w:rPr>
              <m:t>i</m:t>
            </m:r>
          </m:sub>
        </m:sSub>
      </m:oMath>
      <w:r w:rsidRPr="00CB0E3A">
        <w:rPr>
          <w:rFonts w:cstheme="minorHAnsi"/>
          <w:sz w:val="22"/>
          <w:szCs w:val="22"/>
        </w:rPr>
        <w:t xml:space="preserve"> at the </w:t>
      </w:r>
      <w:r>
        <w:rPr>
          <w:rFonts w:cstheme="minorHAnsi"/>
          <w:sz w:val="22"/>
          <w:szCs w:val="22"/>
        </w:rPr>
        <w:t>mean</w:t>
      </w:r>
      <w:r w:rsidRPr="00CB0E3A">
        <w:rPr>
          <w:rFonts w:cstheme="minorHAnsi"/>
          <w:sz w:val="22"/>
          <w:szCs w:val="22"/>
        </w:rPr>
        <w:t xml:space="preserve"> reaction time for monkey V and W</w:t>
      </w:r>
      <w:r>
        <w:rPr>
          <w:rFonts w:cstheme="minorHAnsi"/>
          <w:sz w:val="22"/>
          <w:szCs w:val="22"/>
        </w:rPr>
        <w:t xml:space="preserve"> respectively</w:t>
      </w:r>
      <w:r w:rsidRPr="00CB0E3A">
        <w:rPr>
          <w:rFonts w:cstheme="minorHAnsi"/>
          <w:sz w:val="22"/>
          <w:szCs w:val="22"/>
        </w:rPr>
        <w:t>.</w:t>
      </w:r>
      <w:r w:rsidRPr="004C6830">
        <w:rPr>
          <w:rFonts w:cstheme="minorHAnsi"/>
          <w:sz w:val="22"/>
          <w:szCs w:val="22"/>
        </w:rPr>
        <w:t xml:space="preserve"> </w:t>
      </w:r>
      <w:r>
        <w:rPr>
          <w:rFonts w:cstheme="minorHAnsi"/>
          <w:sz w:val="22"/>
          <w:szCs w:val="22"/>
        </w:rPr>
        <w:t>For monkey V, r = 0.82, p &lt; 0.001; for monkey W, r = 0.67, p &lt; 0.001.</w:t>
      </w:r>
      <w:r w:rsidRPr="00D7372B">
        <w:rPr>
          <w:rFonts w:cstheme="minorHAnsi"/>
          <w:sz w:val="22"/>
          <w:szCs w:val="22"/>
        </w:rPr>
        <w:t xml:space="preserve"> </w:t>
      </w:r>
      <w:r w:rsidRPr="00CB0E3A">
        <w:rPr>
          <w:rFonts w:cstheme="minorHAnsi"/>
          <w:sz w:val="22"/>
          <w:szCs w:val="22"/>
        </w:rPr>
        <w:br w:type="page"/>
      </w:r>
    </w:p>
    <w:p w14:paraId="1BEA3F0F" w14:textId="77777777" w:rsidR="00836969" w:rsidRPr="00D32543" w:rsidRDefault="00836969" w:rsidP="00836969">
      <w:pPr>
        <w:rPr>
          <w:rFonts w:cstheme="minorHAnsi"/>
          <w:b/>
          <w:bCs/>
          <w:sz w:val="22"/>
          <w:szCs w:val="22"/>
        </w:rPr>
      </w:pPr>
      <w:r w:rsidRPr="00776AAC">
        <w:rPr>
          <w:rFonts w:cstheme="minorHAnsi"/>
          <w:b/>
          <w:bCs/>
          <w:sz w:val="22"/>
          <w:szCs w:val="22"/>
        </w:rPr>
        <w:lastRenderedPageBreak/>
        <w:t>Supplementary Figure S</w:t>
      </w:r>
      <w:r w:rsidRPr="00776AAC">
        <w:rPr>
          <w:rFonts w:ascii="Arial" w:eastAsia="Times New Roman" w:hAnsi="Arial" w:cs="Arial"/>
          <w:noProof/>
          <w:color w:val="0070C0"/>
        </w:rPr>
        <mc:AlternateContent>
          <mc:Choice Requires="wps">
            <w:drawing>
              <wp:anchor distT="0" distB="0" distL="114300" distR="114300" simplePos="0" relativeHeight="251663360" behindDoc="0" locked="0" layoutInCell="1" allowOverlap="1" wp14:anchorId="56468FFF" wp14:editId="6C0F01C0">
                <wp:simplePos x="0" y="0"/>
                <wp:positionH relativeFrom="margin">
                  <wp:align>left</wp:align>
                </wp:positionH>
                <wp:positionV relativeFrom="paragraph">
                  <wp:posOffset>270688</wp:posOffset>
                </wp:positionV>
                <wp:extent cx="6076950" cy="614362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76950" cy="6143625"/>
                        </a:xfrm>
                        <a:prstGeom prst="rect">
                          <a:avLst/>
                        </a:prstGeom>
                        <a:noFill/>
                        <a:ln w="6350">
                          <a:noFill/>
                        </a:ln>
                      </wps:spPr>
                      <wps:txbx>
                        <w:txbxContent>
                          <w:p w14:paraId="0EF02F50"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2F048689" wp14:editId="5BAA0DE2">
                                  <wp:extent cx="4934494" cy="496364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34494" cy="4963642"/>
                                          </a:xfrm>
                                          <a:prstGeom prst="rect">
                                            <a:avLst/>
                                          </a:prstGeom>
                                          <a:noFill/>
                                          <a:ln>
                                            <a:noFill/>
                                          </a:ln>
                                        </pic:spPr>
                                      </pic:pic>
                                    </a:graphicData>
                                  </a:graphic>
                                </wp:inline>
                              </w:drawing>
                            </w:r>
                          </w:p>
                          <w:p w14:paraId="2F53BDD8" w14:textId="77777777" w:rsidR="00836969" w:rsidRPr="00A046B2" w:rsidRDefault="00836969" w:rsidP="00836969">
                            <w:pPr>
                              <w:shd w:val="clear" w:color="auto" w:fill="FFFFFF"/>
                              <w:spacing w:after="240"/>
                              <w:rPr>
                                <w:rFonts w:cstheme="minorHAnsi"/>
                                <w:sz w:val="22"/>
                                <w:szCs w:val="22"/>
                              </w:rPr>
                            </w:pPr>
                            <w:r w:rsidRPr="00A046B2">
                              <w:rPr>
                                <w:rFonts w:cstheme="minorHAnsi"/>
                                <w:b/>
                                <w:bCs/>
                                <w:sz w:val="22"/>
                                <w:szCs w:val="22"/>
                              </w:rPr>
                              <w:t>Figure S9.</w:t>
                            </w:r>
                            <w:r w:rsidRPr="00A046B2">
                              <w:rPr>
                                <w:rFonts w:cstheme="minorHAnsi"/>
                                <w:sz w:val="22"/>
                                <w:szCs w:val="22"/>
                              </w:rPr>
                              <w:t xml:space="preserve">  A and B, Correlation between DRoriginal and DRvanilla. C and D, Correlation between DRoriginal and DRcollapsingbound.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468FFF" id="Text Box 8" o:spid="_x0000_s1028" type="#_x0000_t202" style="position:absolute;margin-left:0;margin-top:21.3pt;width:478.5pt;height:483.7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" filled="f" stroked="f" strokeweight=".5pt">
                <v:textbox>
                  <w:txbxContent>
                    <w:p w14:paraId="0EF02F50"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2F048689" wp14:editId="5BAA0DE2">
                            <wp:extent cx="4934494" cy="496364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34494" cy="4963642"/>
                                    </a:xfrm>
                                    <a:prstGeom prst="rect">
                                      <a:avLst/>
                                    </a:prstGeom>
                                    <a:noFill/>
                                    <a:ln>
                                      <a:noFill/>
                                    </a:ln>
                                  </pic:spPr>
                                </pic:pic>
                              </a:graphicData>
                            </a:graphic>
                          </wp:inline>
                        </w:drawing>
                      </w:r>
                    </w:p>
                    <w:p w14:paraId="2F53BDD8" w14:textId="77777777" w:rsidR="00836969" w:rsidRPr="00A046B2" w:rsidRDefault="00836969" w:rsidP="00836969">
                      <w:pPr>
                        <w:shd w:val="clear" w:color="auto" w:fill="FFFFFF"/>
                        <w:spacing w:after="240"/>
                        <w:rPr>
                          <w:rFonts w:cstheme="minorHAnsi"/>
                          <w:sz w:val="22"/>
                          <w:szCs w:val="22"/>
                        </w:rPr>
                      </w:pPr>
                      <w:r w:rsidRPr="00A046B2">
                        <w:rPr>
                          <w:rFonts w:cstheme="minorHAnsi"/>
                          <w:b/>
                          <w:bCs/>
                          <w:sz w:val="22"/>
                          <w:szCs w:val="22"/>
                        </w:rPr>
                        <w:t>Figure S9.</w:t>
                      </w:r>
                      <w:r w:rsidRPr="00A046B2">
                        <w:rPr>
                          <w:rFonts w:cstheme="minorHAnsi"/>
                          <w:sz w:val="22"/>
                          <w:szCs w:val="22"/>
                        </w:rPr>
                        <w:t xml:space="preserve">  A and B, Correlation between DRoriginal and DRvanilla. C and D, Correlation between DRoriginal and DRcollapsingbound. </w:t>
                      </w:r>
                    </w:p>
                  </w:txbxContent>
                </v:textbox>
                <w10:wrap type="topAndBottom" anchorx="margin"/>
              </v:shape>
            </w:pict>
          </mc:Fallback>
        </mc:AlternateContent>
      </w:r>
      <w:r w:rsidRPr="00776AAC">
        <w:rPr>
          <w:rFonts w:cstheme="minorHAnsi"/>
          <w:b/>
          <w:bCs/>
          <w:sz w:val="22"/>
          <w:szCs w:val="22"/>
        </w:rPr>
        <w:t>9</w:t>
      </w:r>
      <w:r>
        <w:rPr>
          <w:rFonts w:cstheme="minorHAnsi"/>
          <w:sz w:val="22"/>
          <w:szCs w:val="22"/>
        </w:rPr>
        <w:br w:type="page"/>
      </w:r>
    </w:p>
    <w:p w14:paraId="0481E883" w14:textId="77777777" w:rsidR="00836969" w:rsidRDefault="00836969" w:rsidP="00836969">
      <w:pPr>
        <w:rPr>
          <w:rFonts w:cstheme="minorHAnsi"/>
          <w:b/>
          <w:bCs/>
          <w:sz w:val="22"/>
          <w:szCs w:val="22"/>
        </w:rPr>
      </w:pPr>
      <w:r w:rsidRPr="005D66B5">
        <w:rPr>
          <w:rFonts w:ascii="Arial" w:eastAsia="Times New Roman" w:hAnsi="Arial" w:cs="Arial"/>
          <w:noProof/>
          <w:color w:val="0070C0"/>
        </w:rPr>
        <w:lastRenderedPageBreak/>
        <mc:AlternateContent>
          <mc:Choice Requires="wps">
            <w:drawing>
              <wp:anchor distT="0" distB="0" distL="114300" distR="114300" simplePos="0" relativeHeight="251664384" behindDoc="0" locked="0" layoutInCell="1" allowOverlap="1" wp14:anchorId="16C313F8" wp14:editId="54E1D640">
                <wp:simplePos x="0" y="0"/>
                <wp:positionH relativeFrom="margin">
                  <wp:align>right</wp:align>
                </wp:positionH>
                <wp:positionV relativeFrom="paragraph">
                  <wp:posOffset>199136</wp:posOffset>
                </wp:positionV>
                <wp:extent cx="5943600" cy="2762250"/>
                <wp:effectExtent l="0" t="0" r="0" b="0"/>
                <wp:wrapTopAndBottom/>
                <wp:docPr id="38820573" name="Text Box 38820573"/>
                <wp:cNvGraphicFramePr/>
                <a:graphic xmlns:a="http://schemas.openxmlformats.org/drawingml/2006/main">
                  <a:graphicData uri="http://schemas.microsoft.com/office/word/2010/wordprocessingShape">
                    <wps:wsp>
                      <wps:cNvSpPr txBox="1"/>
                      <wps:spPr>
                        <a:xfrm>
                          <a:off x="0" y="0"/>
                          <a:ext cx="5943600" cy="2762250"/>
                        </a:xfrm>
                        <a:prstGeom prst="rect">
                          <a:avLst/>
                        </a:prstGeom>
                        <a:noFill/>
                        <a:ln w="6350">
                          <a:noFill/>
                        </a:ln>
                      </wps:spPr>
                      <wps:txbx>
                        <w:txbxContent>
                          <w:p w14:paraId="25E38852" w14:textId="20927045" w:rsidR="00836969" w:rsidRPr="00C17328" w:rsidRDefault="00836969" w:rsidP="00836969">
                            <w:pPr>
                              <w:shd w:val="clear" w:color="auto" w:fill="FFFFFF"/>
                              <w:spacing w:after="240"/>
                              <w:rPr>
                                <w:rFonts w:ascii="Arial" w:eastAsia="Times New Roman" w:hAnsi="Arial" w:cs="Arial"/>
                                <w:color w:val="002060"/>
                              </w:rPr>
                            </w:pPr>
                            <w:r>
                              <w:rPr>
                                <w:rFonts w:ascii="Arial" w:eastAsia="Times New Roman" w:hAnsi="Arial" w:cs="Arial"/>
                                <w:noProof/>
                                <w:color w:val="0070C0"/>
                              </w:rPr>
                              <w:drawing>
                                <wp:inline distT="0" distB="0" distL="0" distR="0" wp14:anchorId="5E6A34FB" wp14:editId="2B7F7792">
                                  <wp:extent cx="5748990" cy="2068987"/>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48990" cy="2068987"/>
                                          </a:xfrm>
                                          <a:prstGeom prst="rect">
                                            <a:avLst/>
                                          </a:prstGeom>
                                          <a:noFill/>
                                          <a:ln>
                                            <a:noFill/>
                                          </a:ln>
                                        </pic:spPr>
                                      </pic:pic>
                                    </a:graphicData>
                                  </a:graphic>
                                </wp:inline>
                              </w:drawing>
                            </w:r>
                            <w:r w:rsidRPr="008C2AB0">
                              <w:rPr>
                                <w:rFonts w:cstheme="minorHAnsi"/>
                                <w:b/>
                                <w:bCs/>
                                <w:sz w:val="22"/>
                                <w:szCs w:val="22"/>
                              </w:rPr>
                              <w:t>Figure S10.</w:t>
                            </w:r>
                            <w:r w:rsidRPr="008C2AB0">
                              <w:rPr>
                                <w:rFonts w:cstheme="minorHAnsi"/>
                                <w:sz w:val="22"/>
                                <w:szCs w:val="22"/>
                              </w:rPr>
                              <w:t xml:space="preserve"> Retraction coefficients are higher for consistent choices. </w:t>
                            </w:r>
                            <w:ins w:id="20" w:author="Wang Siyu" w:date="2023-08-15T03:08:00Z">
                              <w:r w:rsidR="00BB5C4F">
                                <w:rPr>
                                  <w:rFonts w:cstheme="minorHAnsi"/>
                                  <w:sz w:val="22"/>
                                  <w:szCs w:val="22"/>
                                </w:rPr>
                                <w:t>N = 8 for each animal.</w:t>
                              </w:r>
                              <w:r w:rsidR="00BB5C4F">
                                <w:rPr>
                                  <w:rFonts w:cstheme="minorHAnsi"/>
                                  <w:sz w:val="22"/>
                                  <w:szCs w:val="22"/>
                                </w:rPr>
                                <w:t xml:space="preserve"> </w:t>
                              </w:r>
                            </w:ins>
                            <w:ins w:id="21" w:author="Wang Siyu" w:date="2023-08-15T03:13:00Z">
                              <w:r w:rsidR="006A5303" w:rsidRPr="00365EB4">
                                <w:rPr>
                                  <w:rFonts w:cstheme="minorHAnsi"/>
                                  <w:sz w:val="22"/>
                                  <w:szCs w:val="22"/>
                                </w:rPr>
                                <w:t>Data are presented as mean values +/- SEM</w:t>
                              </w:r>
                              <w:r w:rsidR="006A5303">
                                <w:rPr>
                                  <w:rFonts w:cstheme="minorHAnsi"/>
                                  <w:sz w:val="22"/>
                                  <w:szCs w:val="22"/>
                                </w:rPr>
                                <w:t xml:space="preserve">. </w:t>
                              </w:r>
                            </w:ins>
                            <w:r w:rsidRPr="008C2AB0">
                              <w:rPr>
                                <w:rFonts w:cstheme="minorHAnsi"/>
                                <w:sz w:val="22"/>
                                <w:szCs w:val="22"/>
                              </w:rPr>
                              <w:t>Panels A-C are for the three different DDM models: original method, vanilla DDM, and DDM with collapsing bound.</w:t>
                            </w:r>
                            <w:r w:rsidRPr="00C17328">
                              <w:rPr>
                                <w:rFonts w:ascii="Arial" w:eastAsia="Times New Roman" w:hAnsi="Arial" w:cs="Arial"/>
                                <w:color w:val="00206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313F8" id="Text Box 38820573" o:spid="_x0000_s1029" type="#_x0000_t202" style="position:absolute;margin-left:416.8pt;margin-top:15.7pt;width:468pt;height:217.5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" filled="f" stroked="f" strokeweight=".5pt">
                <v:textbox>
                  <w:txbxContent>
                    <w:p w14:paraId="25E38852" w14:textId="20927045" w:rsidR="00836969" w:rsidRPr="00C17328" w:rsidRDefault="00836969" w:rsidP="00836969">
                      <w:pPr>
                        <w:shd w:val="clear" w:color="auto" w:fill="FFFFFF"/>
                        <w:spacing w:after="240"/>
                        <w:rPr>
                          <w:rFonts w:ascii="Arial" w:eastAsia="Times New Roman" w:hAnsi="Arial" w:cs="Arial"/>
                          <w:color w:val="002060"/>
                        </w:rPr>
                      </w:pPr>
                      <w:r>
                        <w:rPr>
                          <w:rFonts w:ascii="Arial" w:eastAsia="Times New Roman" w:hAnsi="Arial" w:cs="Arial"/>
                          <w:noProof/>
                          <w:color w:val="0070C0"/>
                        </w:rPr>
                        <w:drawing>
                          <wp:inline distT="0" distB="0" distL="0" distR="0" wp14:anchorId="5E6A34FB" wp14:editId="2B7F7792">
                            <wp:extent cx="5748990" cy="2068987"/>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48990" cy="2068987"/>
                                    </a:xfrm>
                                    <a:prstGeom prst="rect">
                                      <a:avLst/>
                                    </a:prstGeom>
                                    <a:noFill/>
                                    <a:ln>
                                      <a:noFill/>
                                    </a:ln>
                                  </pic:spPr>
                                </pic:pic>
                              </a:graphicData>
                            </a:graphic>
                          </wp:inline>
                        </w:drawing>
                      </w:r>
                      <w:r w:rsidRPr="008C2AB0">
                        <w:rPr>
                          <w:rFonts w:cstheme="minorHAnsi"/>
                          <w:b/>
                          <w:bCs/>
                          <w:sz w:val="22"/>
                          <w:szCs w:val="22"/>
                        </w:rPr>
                        <w:t>Figure S10.</w:t>
                      </w:r>
                      <w:r w:rsidRPr="008C2AB0">
                        <w:rPr>
                          <w:rFonts w:cstheme="minorHAnsi"/>
                          <w:sz w:val="22"/>
                          <w:szCs w:val="22"/>
                        </w:rPr>
                        <w:t xml:space="preserve"> Retraction coefficients are higher for consistent choices. </w:t>
                      </w:r>
                      <w:ins w:id="22" w:author="Wang Siyu" w:date="2023-08-15T03:08:00Z">
                        <w:r w:rsidR="00BB5C4F">
                          <w:rPr>
                            <w:rFonts w:cstheme="minorHAnsi"/>
                            <w:sz w:val="22"/>
                            <w:szCs w:val="22"/>
                          </w:rPr>
                          <w:t>N = 8 for each animal.</w:t>
                        </w:r>
                        <w:r w:rsidR="00BB5C4F">
                          <w:rPr>
                            <w:rFonts w:cstheme="minorHAnsi"/>
                            <w:sz w:val="22"/>
                            <w:szCs w:val="22"/>
                          </w:rPr>
                          <w:t xml:space="preserve"> </w:t>
                        </w:r>
                      </w:ins>
                      <w:ins w:id="23" w:author="Wang Siyu" w:date="2023-08-15T03:13:00Z">
                        <w:r w:rsidR="006A5303" w:rsidRPr="00365EB4">
                          <w:rPr>
                            <w:rFonts w:cstheme="minorHAnsi"/>
                            <w:sz w:val="22"/>
                            <w:szCs w:val="22"/>
                          </w:rPr>
                          <w:t>Data are presented as mean values +/- SEM</w:t>
                        </w:r>
                        <w:r w:rsidR="006A5303">
                          <w:rPr>
                            <w:rFonts w:cstheme="minorHAnsi"/>
                            <w:sz w:val="22"/>
                            <w:szCs w:val="22"/>
                          </w:rPr>
                          <w:t xml:space="preserve">. </w:t>
                        </w:r>
                      </w:ins>
                      <w:r w:rsidRPr="008C2AB0">
                        <w:rPr>
                          <w:rFonts w:cstheme="minorHAnsi"/>
                          <w:sz w:val="22"/>
                          <w:szCs w:val="22"/>
                        </w:rPr>
                        <w:t>Panels A-C are for the three different DDM models: original method, vanilla DDM, and DDM with collapsing bound.</w:t>
                      </w:r>
                      <w:r w:rsidRPr="00C17328">
                        <w:rPr>
                          <w:rFonts w:ascii="Arial" w:eastAsia="Times New Roman" w:hAnsi="Arial" w:cs="Arial"/>
                          <w:color w:val="002060"/>
                        </w:rPr>
                        <w:t xml:space="preserve"> </w:t>
                      </w:r>
                    </w:p>
                  </w:txbxContent>
                </v:textbox>
                <w10:wrap type="topAndBottom" anchorx="margin"/>
              </v:shape>
            </w:pict>
          </mc:Fallback>
        </mc:AlternateContent>
      </w:r>
      <w:r w:rsidRPr="005D66B5">
        <w:rPr>
          <w:rFonts w:cstheme="minorHAnsi"/>
          <w:b/>
          <w:bCs/>
          <w:sz w:val="22"/>
          <w:szCs w:val="22"/>
        </w:rPr>
        <w:t>Supplementary Figure S10</w:t>
      </w:r>
    </w:p>
    <w:p w14:paraId="06C196B3" w14:textId="77777777" w:rsidR="00836969" w:rsidRDefault="00836969" w:rsidP="00836969">
      <w:pPr>
        <w:rPr>
          <w:rFonts w:cstheme="minorHAnsi"/>
          <w:sz w:val="22"/>
          <w:szCs w:val="22"/>
        </w:rPr>
      </w:pPr>
      <w:r>
        <w:rPr>
          <w:rFonts w:cstheme="minorHAnsi"/>
          <w:sz w:val="22"/>
          <w:szCs w:val="22"/>
        </w:rPr>
        <w:br w:type="page"/>
      </w:r>
    </w:p>
    <w:p w14:paraId="4BBF11D7" w14:textId="77777777" w:rsidR="00836969" w:rsidRDefault="00836969" w:rsidP="00836969">
      <w:pPr>
        <w:rPr>
          <w:rFonts w:cstheme="minorHAnsi"/>
          <w:b/>
          <w:bCs/>
          <w:sz w:val="22"/>
          <w:szCs w:val="22"/>
        </w:rPr>
      </w:pPr>
      <w:r w:rsidRPr="000451E5">
        <w:rPr>
          <w:rFonts w:cstheme="minorHAnsi"/>
          <w:b/>
          <w:bCs/>
          <w:sz w:val="22"/>
          <w:szCs w:val="22"/>
        </w:rPr>
        <w:lastRenderedPageBreak/>
        <w:t>Supplementary Figure S11</w:t>
      </w:r>
    </w:p>
    <w:p w14:paraId="7C1C4383" w14:textId="77777777" w:rsidR="00836969" w:rsidRDefault="00836969" w:rsidP="00836969">
      <w:pPr>
        <w:rPr>
          <w:rFonts w:cstheme="minorHAnsi"/>
          <w:sz w:val="22"/>
          <w:szCs w:val="22"/>
        </w:rPr>
      </w:pPr>
      <w:r>
        <w:rPr>
          <w:rFonts w:ascii="Arial" w:eastAsia="Times New Roman" w:hAnsi="Arial" w:cs="Arial"/>
          <w:noProof/>
          <w:color w:val="0070C0"/>
        </w:rPr>
        <mc:AlternateContent>
          <mc:Choice Requires="wps">
            <w:drawing>
              <wp:anchor distT="0" distB="0" distL="114300" distR="114300" simplePos="0" relativeHeight="251665408" behindDoc="0" locked="0" layoutInCell="1" allowOverlap="1" wp14:anchorId="76E54830" wp14:editId="550F4BB4">
                <wp:simplePos x="0" y="0"/>
                <wp:positionH relativeFrom="margin">
                  <wp:posOffset>0</wp:posOffset>
                </wp:positionH>
                <wp:positionV relativeFrom="paragraph">
                  <wp:posOffset>174625</wp:posOffset>
                </wp:positionV>
                <wp:extent cx="5943600" cy="6800850"/>
                <wp:effectExtent l="0" t="0" r="0" b="0"/>
                <wp:wrapTopAndBottom/>
                <wp:docPr id="889496840" name="Text Box 889496840"/>
                <wp:cNvGraphicFramePr/>
                <a:graphic xmlns:a="http://schemas.openxmlformats.org/drawingml/2006/main">
                  <a:graphicData uri="http://schemas.microsoft.com/office/word/2010/wordprocessingShape">
                    <wps:wsp>
                      <wps:cNvSpPr txBox="1"/>
                      <wps:spPr>
                        <a:xfrm>
                          <a:off x="0" y="0"/>
                          <a:ext cx="5943600" cy="6800850"/>
                        </a:xfrm>
                        <a:prstGeom prst="rect">
                          <a:avLst/>
                        </a:prstGeom>
                        <a:noFill/>
                        <a:ln w="6350">
                          <a:noFill/>
                        </a:ln>
                      </wps:spPr>
                      <wps:txbx>
                        <w:txbxContent>
                          <w:p w14:paraId="541AF594" w14:textId="77777777" w:rsidR="00836969" w:rsidRDefault="00836969" w:rsidP="00836969">
                            <w:r>
                              <w:rPr>
                                <w:rFonts w:ascii="Arial" w:eastAsia="Times New Roman" w:hAnsi="Arial" w:cs="Arial"/>
                                <w:noProof/>
                                <w:color w:val="0070C0"/>
                              </w:rPr>
                              <w:drawing>
                                <wp:inline distT="0" distB="0" distL="0" distR="0" wp14:anchorId="320D902F" wp14:editId="4D6134EA">
                                  <wp:extent cx="5754370" cy="3875259"/>
                                  <wp:effectExtent l="0" t="0" r="0" b="0"/>
                                  <wp:docPr id="1556582928" name="Picture 155658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2928" name="Picture 155658292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54370" cy="3875259"/>
                                          </a:xfrm>
                                          <a:prstGeom prst="rect">
                                            <a:avLst/>
                                          </a:prstGeom>
                                          <a:noFill/>
                                          <a:ln>
                                            <a:noFill/>
                                          </a:ln>
                                        </pic:spPr>
                                      </pic:pic>
                                    </a:graphicData>
                                  </a:graphic>
                                </wp:inline>
                              </w:drawing>
                            </w:r>
                          </w:p>
                          <w:p w14:paraId="294C0AEE" w14:textId="77777777" w:rsidR="00836969" w:rsidRPr="00F13F58" w:rsidRDefault="00836969" w:rsidP="00836969">
                            <w:pPr>
                              <w:rPr>
                                <w:rFonts w:cstheme="minorHAnsi"/>
                                <w:sz w:val="22"/>
                                <w:szCs w:val="22"/>
                              </w:rPr>
                            </w:pPr>
                            <w:r w:rsidRPr="007220C4">
                              <w:rPr>
                                <w:rFonts w:eastAsia="Times New Roman" w:cstheme="minorHAnsi"/>
                                <w:b/>
                                <w:bCs/>
                                <w:color w:val="000000" w:themeColor="text1"/>
                                <w:sz w:val="22"/>
                                <w:szCs w:val="22"/>
                              </w:rPr>
                              <w:t>Figure S11.</w:t>
                            </w:r>
                            <w:r w:rsidRPr="007220C4">
                              <w:rPr>
                                <w:rFonts w:eastAsia="Times New Roman" w:cstheme="minorHAnsi"/>
                                <w:color w:val="000000" w:themeColor="text1"/>
                                <w:sz w:val="22"/>
                                <w:szCs w:val="22"/>
                              </w:rPr>
                              <w:t xml:space="preserve"> Parameters in the evidence model. Error bars represent standard error of the mean.  For plots that show data separately for each monkey, N = 8 as SEM was computed across sessions for each animal. A. Choice related activity, characterized as the undriven fixed points, </w:t>
                            </w:r>
                            <m:oMath>
                              <m:sSub>
                                <m:sSubPr>
                                  <m:ctrlPr>
                                    <w:rPr>
                                      <w:rFonts w:ascii="Cambria Math" w:hAnsi="Cambria Math" w:cstheme="minorHAnsi"/>
                                      <w:i/>
                                      <w:color w:val="000000" w:themeColor="text1"/>
                                      <w:sz w:val="22"/>
                                      <w:szCs w:val="22"/>
                                    </w:rPr>
                                  </m:ctrlPr>
                                </m:sSubPr>
                                <m:e>
                                  <m:r>
                                    <w:rPr>
                                      <w:rFonts w:ascii="Cambria Math" w:hAnsi="Cambria Math" w:cstheme="minorHAnsi"/>
                                      <w:color w:val="000000" w:themeColor="text1"/>
                                      <w:sz w:val="22"/>
                                      <w:szCs w:val="22"/>
                                    </w:rPr>
                                    <m:t>x</m:t>
                                  </m:r>
                                </m:e>
                                <m:sub>
                                  <m:r>
                                    <w:rPr>
                                      <w:rFonts w:ascii="Cambria Math" w:hAnsi="Cambria Math" w:cstheme="minorHAnsi"/>
                                      <w:color w:val="000000" w:themeColor="text1"/>
                                      <w:sz w:val="22"/>
                                      <w:szCs w:val="22"/>
                                    </w:rPr>
                                    <m:t>0,j</m:t>
                                  </m:r>
                                </m:sub>
                              </m:sSub>
                              <m:r>
                                <w:rPr>
                                  <w:rFonts w:ascii="Cambria Math" w:hAnsi="Cambria Math" w:cstheme="minorHAnsi"/>
                                  <w:color w:val="000000" w:themeColor="text1"/>
                                  <w:sz w:val="22"/>
                                  <w:szCs w:val="22"/>
                                </w:rPr>
                                <m:t>,</m:t>
                              </m:r>
                            </m:oMath>
                            <w:r w:rsidRPr="007220C4">
                              <w:rPr>
                                <w:rFonts w:cstheme="minorHAnsi"/>
                                <w:color w:val="000000" w:themeColor="text1"/>
                                <w:sz w:val="22"/>
                                <w:szCs w:val="22"/>
                              </w:rPr>
                              <w:t xml:space="preserve"> </w:t>
                            </w:r>
                            <w:r w:rsidRPr="007220C4">
                              <w:rPr>
                                <w:rFonts w:eastAsia="Times New Roman" w:cstheme="minorHAnsi"/>
                                <w:color w:val="000000" w:themeColor="text1"/>
                                <w:sz w:val="22"/>
                                <w:szCs w:val="22"/>
                              </w:rPr>
                              <w:t xml:space="preserve">over time.  Note the darker color curve is accept decision and lighter color curve is reject decision, for each monkey.  B. Strength of evidence-driven neural activity over time by offer cue. The colors reflect p(accept), red reflects cues signaling offers that monkeys mostly accept, green reflects cues signaling offers that monkeys mostly reject, and yellow reflects cues signaling offers that monkeys have intermediate probabilities of accepting.  C. Retraction coefficients are higher for consistent choices. D. Retraction coefficient significantly correlates with choice entropy across the 9 cues. E. Correlation between retraction coefficient and choice entropy at median reaction time for Monkey V (left) and Monkey W (right). </w:t>
                            </w:r>
                            <w:r w:rsidRPr="007220C4">
                              <w:rPr>
                                <w:rFonts w:cstheme="minorHAnsi"/>
                                <w:color w:val="000000" w:themeColor="text1"/>
                                <w:sz w:val="22"/>
                                <w:szCs w:val="22"/>
                              </w:rPr>
                              <w:t xml:space="preserve">For monkey V, r = -0.62, p </w:t>
                            </w:r>
                            <w:r>
                              <w:rPr>
                                <w:rFonts w:cstheme="minorHAnsi"/>
                                <w:sz w:val="22"/>
                                <w:szCs w:val="22"/>
                              </w:rPr>
                              <w:t>&lt; 0.001; for monkey W, r = -0.56, p &lt; 0.001.</w:t>
                            </w:r>
                            <w:r w:rsidRPr="00D7372B">
                              <w:rPr>
                                <w:rFonts w:cstheme="minorHAnsi"/>
                                <w:sz w:val="22"/>
                                <w:szCs w:val="22"/>
                              </w:rPr>
                              <w:t xml:space="preserve"> </w:t>
                            </w:r>
                            <w:r w:rsidRPr="00D7372B">
                              <w:rPr>
                                <w:rFonts w:cstheme="minorHAnsi"/>
                                <w:sz w:val="22"/>
                                <w:szCs w:val="22"/>
                              </w:rPr>
                              <w:br/>
                              <w:t>* = 0.05, ** = 0.01, *** = 0.001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54830" id="Text Box 889496840" o:spid="_x0000_s1030" type="#_x0000_t202" style="position:absolute;margin-left:0;margin-top:13.75pt;width:468pt;height:535.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" filled="f" stroked="f" strokeweight=".5pt">
                <v:textbox>
                  <w:txbxContent>
                    <w:p w14:paraId="541AF594" w14:textId="77777777" w:rsidR="00836969" w:rsidRDefault="00836969" w:rsidP="00836969">
                      <w:r>
                        <w:rPr>
                          <w:rFonts w:ascii="Arial" w:eastAsia="Times New Roman" w:hAnsi="Arial" w:cs="Arial"/>
                          <w:noProof/>
                          <w:color w:val="0070C0"/>
                        </w:rPr>
                        <w:drawing>
                          <wp:inline distT="0" distB="0" distL="0" distR="0" wp14:anchorId="320D902F" wp14:editId="4D6134EA">
                            <wp:extent cx="5754370" cy="3875259"/>
                            <wp:effectExtent l="0" t="0" r="0" b="0"/>
                            <wp:docPr id="1556582928" name="Picture 155658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2928" name="Picture 1556582928"/>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54370" cy="3875259"/>
                                    </a:xfrm>
                                    <a:prstGeom prst="rect">
                                      <a:avLst/>
                                    </a:prstGeom>
                                    <a:noFill/>
                                    <a:ln>
                                      <a:noFill/>
                                    </a:ln>
                                  </pic:spPr>
                                </pic:pic>
                              </a:graphicData>
                            </a:graphic>
                          </wp:inline>
                        </w:drawing>
                      </w:r>
                    </w:p>
                    <w:p w14:paraId="294C0AEE" w14:textId="77777777" w:rsidR="00836969" w:rsidRPr="00F13F58" w:rsidRDefault="00836969" w:rsidP="00836969">
                      <w:pPr>
                        <w:rPr>
                          <w:rFonts w:cstheme="minorHAnsi"/>
                          <w:sz w:val="22"/>
                          <w:szCs w:val="22"/>
                        </w:rPr>
                      </w:pPr>
                      <w:r w:rsidRPr="007220C4">
                        <w:rPr>
                          <w:rFonts w:eastAsia="Times New Roman" w:cstheme="minorHAnsi"/>
                          <w:b/>
                          <w:bCs/>
                          <w:color w:val="000000" w:themeColor="text1"/>
                          <w:sz w:val="22"/>
                          <w:szCs w:val="22"/>
                        </w:rPr>
                        <w:t>Figure S11.</w:t>
                      </w:r>
                      <w:r w:rsidRPr="007220C4">
                        <w:rPr>
                          <w:rFonts w:eastAsia="Times New Roman" w:cstheme="minorHAnsi"/>
                          <w:color w:val="000000" w:themeColor="text1"/>
                          <w:sz w:val="22"/>
                          <w:szCs w:val="22"/>
                        </w:rPr>
                        <w:t xml:space="preserve"> Parameters in the evidence model. Error bars represent standard error of the mean.  For plots that show data separately for each monkey, N = 8 as SEM was computed across sessions for each animal. A. Choice related activity, characterized as the undriven fixed points, </w:t>
                      </w:r>
                      <m:oMath>
                        <m:sSub>
                          <m:sSubPr>
                            <m:ctrlPr>
                              <w:rPr>
                                <w:rFonts w:ascii="Cambria Math" w:hAnsi="Cambria Math" w:cstheme="minorHAnsi"/>
                                <w:i/>
                                <w:color w:val="000000" w:themeColor="text1"/>
                                <w:sz w:val="22"/>
                                <w:szCs w:val="22"/>
                              </w:rPr>
                            </m:ctrlPr>
                          </m:sSubPr>
                          <m:e>
                            <m:r>
                              <w:rPr>
                                <w:rFonts w:ascii="Cambria Math" w:hAnsi="Cambria Math" w:cstheme="minorHAnsi"/>
                                <w:color w:val="000000" w:themeColor="text1"/>
                                <w:sz w:val="22"/>
                                <w:szCs w:val="22"/>
                              </w:rPr>
                              <m:t>x</m:t>
                            </m:r>
                          </m:e>
                          <m:sub>
                            <m:r>
                              <w:rPr>
                                <w:rFonts w:ascii="Cambria Math" w:hAnsi="Cambria Math" w:cstheme="minorHAnsi"/>
                                <w:color w:val="000000" w:themeColor="text1"/>
                                <w:sz w:val="22"/>
                                <w:szCs w:val="22"/>
                              </w:rPr>
                              <m:t>0,j</m:t>
                            </m:r>
                          </m:sub>
                        </m:sSub>
                        <m:r>
                          <w:rPr>
                            <w:rFonts w:ascii="Cambria Math" w:hAnsi="Cambria Math" w:cstheme="minorHAnsi"/>
                            <w:color w:val="000000" w:themeColor="text1"/>
                            <w:sz w:val="22"/>
                            <w:szCs w:val="22"/>
                          </w:rPr>
                          <m:t>,</m:t>
                        </m:r>
                      </m:oMath>
                      <w:r w:rsidRPr="007220C4">
                        <w:rPr>
                          <w:rFonts w:cstheme="minorHAnsi"/>
                          <w:color w:val="000000" w:themeColor="text1"/>
                          <w:sz w:val="22"/>
                          <w:szCs w:val="22"/>
                        </w:rPr>
                        <w:t xml:space="preserve"> </w:t>
                      </w:r>
                      <w:r w:rsidRPr="007220C4">
                        <w:rPr>
                          <w:rFonts w:eastAsia="Times New Roman" w:cstheme="minorHAnsi"/>
                          <w:color w:val="000000" w:themeColor="text1"/>
                          <w:sz w:val="22"/>
                          <w:szCs w:val="22"/>
                        </w:rPr>
                        <w:t xml:space="preserve">over time.  Note the darker color curve is accept decision and lighter color curve is reject decision, for each monkey.  B. Strength of evidence-driven neural activity over time by offer cue. The colors reflect p(accept), red reflects cues signaling offers that monkeys mostly accept, green reflects cues signaling offers that monkeys mostly reject, and yellow reflects cues signaling offers that monkeys have intermediate probabilities of accepting.  C. Retraction coefficients are higher for consistent choices. D. Retraction coefficient significantly correlates with choice entropy across the 9 cues. E. Correlation between retraction coefficient and choice entropy at median reaction time for Monkey V (left) and Monkey W (right). </w:t>
                      </w:r>
                      <w:r w:rsidRPr="007220C4">
                        <w:rPr>
                          <w:rFonts w:cstheme="minorHAnsi"/>
                          <w:color w:val="000000" w:themeColor="text1"/>
                          <w:sz w:val="22"/>
                          <w:szCs w:val="22"/>
                        </w:rPr>
                        <w:t xml:space="preserve">For monkey V, r = -0.62, p </w:t>
                      </w:r>
                      <w:r>
                        <w:rPr>
                          <w:rFonts w:cstheme="minorHAnsi"/>
                          <w:sz w:val="22"/>
                          <w:szCs w:val="22"/>
                        </w:rPr>
                        <w:t>&lt; 0.001; for monkey W, r = -0.56, p &lt; 0.001.</w:t>
                      </w:r>
                      <w:r w:rsidRPr="00D7372B">
                        <w:rPr>
                          <w:rFonts w:cstheme="minorHAnsi"/>
                          <w:sz w:val="22"/>
                          <w:szCs w:val="22"/>
                        </w:rPr>
                        <w:t xml:space="preserve"> </w:t>
                      </w:r>
                      <w:r w:rsidRPr="00D7372B">
                        <w:rPr>
                          <w:rFonts w:cstheme="minorHAnsi"/>
                          <w:sz w:val="22"/>
                          <w:szCs w:val="22"/>
                        </w:rPr>
                        <w:br/>
                        <w:t>* = 0.05, ** = 0.01, *** = 0.001</w:t>
                      </w:r>
                    </w:p>
                  </w:txbxContent>
                </v:textbox>
                <w10:wrap type="topAndBottom" anchorx="margin"/>
              </v:shape>
            </w:pict>
          </mc:Fallback>
        </mc:AlternateContent>
      </w:r>
      <w:r>
        <w:rPr>
          <w:rFonts w:cstheme="minorHAnsi"/>
          <w:sz w:val="22"/>
          <w:szCs w:val="22"/>
        </w:rPr>
        <w:br w:type="page"/>
      </w:r>
    </w:p>
    <w:p w14:paraId="6356F3B2" w14:textId="77777777" w:rsidR="00836969" w:rsidRDefault="00836969" w:rsidP="00836969">
      <w:pPr>
        <w:rPr>
          <w:rFonts w:cstheme="minorHAnsi"/>
          <w:b/>
          <w:bCs/>
          <w:sz w:val="22"/>
          <w:szCs w:val="22"/>
        </w:rPr>
      </w:pPr>
      <w:r w:rsidRPr="005B6729">
        <w:rPr>
          <w:rFonts w:cstheme="minorHAnsi"/>
          <w:b/>
          <w:bCs/>
          <w:sz w:val="22"/>
          <w:szCs w:val="22"/>
        </w:rPr>
        <w:lastRenderedPageBreak/>
        <w:t>Supplementary Figure S12</w:t>
      </w:r>
    </w:p>
    <w:p w14:paraId="19CFDE4A" w14:textId="77777777" w:rsidR="00836969" w:rsidRDefault="00836969" w:rsidP="00836969">
      <w:pPr>
        <w:rPr>
          <w:rFonts w:cstheme="minorHAnsi"/>
          <w:sz w:val="22"/>
          <w:szCs w:val="22"/>
        </w:rPr>
      </w:pPr>
      <w:r w:rsidRPr="005B6729">
        <w:rPr>
          <w:rFonts w:ascii="Arial" w:eastAsia="Times New Roman" w:hAnsi="Arial" w:cs="Arial"/>
          <w:noProof/>
          <w:color w:val="0070C0"/>
        </w:rPr>
        <mc:AlternateContent>
          <mc:Choice Requires="wps">
            <w:drawing>
              <wp:anchor distT="0" distB="0" distL="114300" distR="114300" simplePos="0" relativeHeight="251660288" behindDoc="0" locked="0" layoutInCell="1" allowOverlap="1" wp14:anchorId="46D81261" wp14:editId="6A45F2D8">
                <wp:simplePos x="0" y="0"/>
                <wp:positionH relativeFrom="margin">
                  <wp:align>left</wp:align>
                </wp:positionH>
                <wp:positionV relativeFrom="paragraph">
                  <wp:posOffset>179705</wp:posOffset>
                </wp:positionV>
                <wp:extent cx="6076950" cy="5208270"/>
                <wp:effectExtent l="0" t="0" r="0" b="0"/>
                <wp:wrapTopAndBottom/>
                <wp:docPr id="1802556567" name="Text Box 1802556567"/>
                <wp:cNvGraphicFramePr/>
                <a:graphic xmlns:a="http://schemas.openxmlformats.org/drawingml/2006/main">
                  <a:graphicData uri="http://schemas.microsoft.com/office/word/2010/wordprocessingShape">
                    <wps:wsp>
                      <wps:cNvSpPr txBox="1"/>
                      <wps:spPr>
                        <a:xfrm>
                          <a:off x="0" y="0"/>
                          <a:ext cx="6076950" cy="5208270"/>
                        </a:xfrm>
                        <a:prstGeom prst="rect">
                          <a:avLst/>
                        </a:prstGeom>
                        <a:noFill/>
                        <a:ln w="6350">
                          <a:noFill/>
                        </a:ln>
                      </wps:spPr>
                      <wps:txbx>
                        <w:txbxContent>
                          <w:p w14:paraId="2537C6AE"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4441C9A3" wp14:editId="2AE15340">
                                  <wp:extent cx="2800350" cy="2800350"/>
                                  <wp:effectExtent l="0" t="0" r="0" b="0"/>
                                  <wp:docPr id="927043470" name="Picture 92704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43470" name="Picture 92704347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800350" cy="2800350"/>
                                          </a:xfrm>
                                          <a:prstGeom prst="rect">
                                            <a:avLst/>
                                          </a:prstGeom>
                                          <a:noFill/>
                                          <a:ln>
                                            <a:noFill/>
                                          </a:ln>
                                        </pic:spPr>
                                      </pic:pic>
                                    </a:graphicData>
                                  </a:graphic>
                                </wp:inline>
                              </w:drawing>
                            </w:r>
                          </w:p>
                          <w:p w14:paraId="67CDDA99" w14:textId="340D249A" w:rsidR="00836969" w:rsidRPr="003B15F0" w:rsidRDefault="00836969" w:rsidP="00836969">
                            <w:pPr>
                              <w:pStyle w:val="NormalWeb"/>
                              <w:rPr>
                                <w:rFonts w:asciiTheme="minorHAnsi" w:eastAsiaTheme="minorEastAsia" w:hAnsiTheme="minorHAnsi" w:cstheme="minorHAnsi"/>
                                <w:sz w:val="22"/>
                                <w:szCs w:val="22"/>
                                <w:lang w:eastAsia="zh-TW"/>
                              </w:rPr>
                            </w:pPr>
                            <w:r w:rsidRPr="003B15F0">
                              <w:rPr>
                                <w:rFonts w:asciiTheme="minorHAnsi" w:hAnsiTheme="minorHAnsi" w:cstheme="minorHAnsi"/>
                                <w:b/>
                                <w:bCs/>
                                <w:sz w:val="22"/>
                                <w:szCs w:val="22"/>
                              </w:rPr>
                              <w:t>Figure S12</w:t>
                            </w:r>
                            <w:r w:rsidRPr="003B15F0">
                              <w:rPr>
                                <w:rFonts w:asciiTheme="minorHAnsi" w:hAnsiTheme="minorHAnsi" w:cstheme="minorHAnsi"/>
                                <w:sz w:val="22"/>
                                <w:szCs w:val="22"/>
                              </w:rPr>
                              <w:t xml:space="preserve"> – </w:t>
                            </w:r>
                            <w:r w:rsidRPr="003B15F0">
                              <w:rPr>
                                <w:rFonts w:asciiTheme="minorHAnsi" w:eastAsiaTheme="minorEastAsia" w:hAnsiTheme="minorHAnsi" w:cstheme="minorHAnsi"/>
                                <w:sz w:val="22"/>
                                <w:szCs w:val="22"/>
                                <w:lang w:eastAsia="zh-TW"/>
                              </w:rPr>
                              <w:t>In this analysis, we considered the most inconsistent cues (for example, Monkey W accepts the “4 drops 5 seconds” cue 59% of the times) and the most consistent accept (Monkey W accepts the “6 drops 1 second” cue 97% of the times) and reject cues (Monkey W accepts the “2 drops 10 seconds” cue 0.01% of the times). We sampled from the most consistent accept and reject cues the same number of accept and reject trials as were available for the most inconsistent cue.  Thus, the number of accept trials available for the consistent accept condition was matched to the number of accept trials available for the inconsistent condition, and correspondingly for the reject trials. We repeated our analysis and calculated the retraction coefficient using datasets composed of these sub-sampled trials. Our analysis suggests that the retraction coefficient was significantly larger even after matching the number of trials in the different conditions.</w:t>
                            </w:r>
                            <w:ins w:id="24" w:author="Wang Siyu" w:date="2023-08-15T03:08:00Z">
                              <w:r w:rsidR="006B460D">
                                <w:rPr>
                                  <w:rFonts w:asciiTheme="minorHAnsi" w:eastAsiaTheme="minorEastAsia" w:hAnsiTheme="minorHAnsi" w:cstheme="minorHAnsi"/>
                                  <w:sz w:val="22"/>
                                  <w:szCs w:val="22"/>
                                  <w:lang w:eastAsia="zh-TW"/>
                                </w:rPr>
                                <w:t xml:space="preserve"> </w:t>
                              </w:r>
                              <w:r w:rsidR="006B460D">
                                <w:rPr>
                                  <w:rFonts w:asciiTheme="minorHAnsi" w:hAnsiTheme="minorHAnsi" w:cstheme="minorHAnsi"/>
                                  <w:sz w:val="22"/>
                                  <w:szCs w:val="22"/>
                                </w:rPr>
                                <w:t>N = 8 for each animal.</w:t>
                              </w:r>
                            </w:ins>
                            <w:ins w:id="25" w:author="Wang Siyu" w:date="2023-08-15T03:14:00Z">
                              <w:r w:rsidR="008A7DEF">
                                <w:rPr>
                                  <w:rFonts w:asciiTheme="minorHAnsi" w:hAnsiTheme="minorHAnsi" w:cstheme="minorHAnsi"/>
                                  <w:sz w:val="22"/>
                                  <w:szCs w:val="22"/>
                                </w:rPr>
                                <w:t xml:space="preserve"> </w:t>
                              </w:r>
                              <w:r w:rsidR="008A7DEF" w:rsidRPr="00365EB4">
                                <w:rPr>
                                  <w:rFonts w:cstheme="minorHAnsi"/>
                                  <w:sz w:val="22"/>
                                  <w:szCs w:val="22"/>
                                </w:rPr>
                                <w:t>Data are presented as mean values +/- SEM</w:t>
                              </w:r>
                              <w:r w:rsidR="008A7DEF">
                                <w:rPr>
                                  <w:rFonts w:cstheme="minorHAnsi"/>
                                  <w:sz w:val="22"/>
                                  <w:szCs w:val="22"/>
                                </w:rPr>
                                <w:t>.</w:t>
                              </w:r>
                            </w:ins>
                          </w:p>
                          <w:p w14:paraId="5F48142B" w14:textId="77777777" w:rsidR="00836969" w:rsidRPr="00D32543" w:rsidRDefault="00836969" w:rsidP="00836969">
                            <w:pPr>
                              <w:rPr>
                                <w:rFonts w:ascii="Arial" w:eastAsia="Times New Roman" w:hAnsi="Arial" w:cs="Aria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D81261" id="Text Box 1802556567" o:spid="_x0000_s1031" type="#_x0000_t202" style="position:absolute;margin-left:0;margin-top:14.15pt;width:478.5pt;height:410.1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" filled="f" stroked="f" strokeweight=".5pt">
                <v:textbox>
                  <w:txbxContent>
                    <w:p w14:paraId="2537C6AE"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4441C9A3" wp14:editId="2AE15340">
                            <wp:extent cx="2800350" cy="2800350"/>
                            <wp:effectExtent l="0" t="0" r="0" b="0"/>
                            <wp:docPr id="927043470" name="Picture 92704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43470" name="Picture 92704347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800350" cy="2800350"/>
                                    </a:xfrm>
                                    <a:prstGeom prst="rect">
                                      <a:avLst/>
                                    </a:prstGeom>
                                    <a:noFill/>
                                    <a:ln>
                                      <a:noFill/>
                                    </a:ln>
                                  </pic:spPr>
                                </pic:pic>
                              </a:graphicData>
                            </a:graphic>
                          </wp:inline>
                        </w:drawing>
                      </w:r>
                    </w:p>
                    <w:p w14:paraId="67CDDA99" w14:textId="340D249A" w:rsidR="00836969" w:rsidRPr="003B15F0" w:rsidRDefault="00836969" w:rsidP="00836969">
                      <w:pPr>
                        <w:pStyle w:val="NormalWeb"/>
                        <w:rPr>
                          <w:rFonts w:asciiTheme="minorHAnsi" w:eastAsiaTheme="minorEastAsia" w:hAnsiTheme="minorHAnsi" w:cstheme="minorHAnsi"/>
                          <w:sz w:val="22"/>
                          <w:szCs w:val="22"/>
                          <w:lang w:eastAsia="zh-TW"/>
                        </w:rPr>
                      </w:pPr>
                      <w:r w:rsidRPr="003B15F0">
                        <w:rPr>
                          <w:rFonts w:asciiTheme="minorHAnsi" w:hAnsiTheme="minorHAnsi" w:cstheme="minorHAnsi"/>
                          <w:b/>
                          <w:bCs/>
                          <w:sz w:val="22"/>
                          <w:szCs w:val="22"/>
                        </w:rPr>
                        <w:t>Figure S12</w:t>
                      </w:r>
                      <w:r w:rsidRPr="003B15F0">
                        <w:rPr>
                          <w:rFonts w:asciiTheme="minorHAnsi" w:hAnsiTheme="minorHAnsi" w:cstheme="minorHAnsi"/>
                          <w:sz w:val="22"/>
                          <w:szCs w:val="22"/>
                        </w:rPr>
                        <w:t xml:space="preserve"> – </w:t>
                      </w:r>
                      <w:r w:rsidRPr="003B15F0">
                        <w:rPr>
                          <w:rFonts w:asciiTheme="minorHAnsi" w:eastAsiaTheme="minorEastAsia" w:hAnsiTheme="minorHAnsi" w:cstheme="minorHAnsi"/>
                          <w:sz w:val="22"/>
                          <w:szCs w:val="22"/>
                          <w:lang w:eastAsia="zh-TW"/>
                        </w:rPr>
                        <w:t>In this analysis, we considered the most inconsistent cues (for example, Monkey W accepts the “4 drops 5 seconds” cue 59% of the times) and the most consistent accept (Monkey W accepts the “6 drops 1 second” cue 97% of the times) and reject cues (Monkey W accepts the “2 drops 10 seconds” cue 0.01% of the times). We sampled from the most consistent accept and reject cues the same number of accept and reject trials as were available for the most inconsistent cue.  Thus, the number of accept trials available for the consistent accept condition was matched to the number of accept trials available for the inconsistent condition, and correspondingly for the reject trials. We repeated our analysis and calculated the retraction coefficient using datasets composed of these sub-sampled trials. Our analysis suggests that the retraction coefficient was significantly larger even after matching the number of trials in the different conditions.</w:t>
                      </w:r>
                      <w:ins w:id="26" w:author="Wang Siyu" w:date="2023-08-15T03:08:00Z">
                        <w:r w:rsidR="006B460D">
                          <w:rPr>
                            <w:rFonts w:asciiTheme="minorHAnsi" w:eastAsiaTheme="minorEastAsia" w:hAnsiTheme="minorHAnsi" w:cstheme="minorHAnsi"/>
                            <w:sz w:val="22"/>
                            <w:szCs w:val="22"/>
                            <w:lang w:eastAsia="zh-TW"/>
                          </w:rPr>
                          <w:t xml:space="preserve"> </w:t>
                        </w:r>
                        <w:r w:rsidR="006B460D">
                          <w:rPr>
                            <w:rFonts w:asciiTheme="minorHAnsi" w:hAnsiTheme="minorHAnsi" w:cstheme="minorHAnsi"/>
                            <w:sz w:val="22"/>
                            <w:szCs w:val="22"/>
                          </w:rPr>
                          <w:t>N = 8 for each animal.</w:t>
                        </w:r>
                      </w:ins>
                      <w:ins w:id="27" w:author="Wang Siyu" w:date="2023-08-15T03:14:00Z">
                        <w:r w:rsidR="008A7DEF">
                          <w:rPr>
                            <w:rFonts w:asciiTheme="minorHAnsi" w:hAnsiTheme="minorHAnsi" w:cstheme="minorHAnsi"/>
                            <w:sz w:val="22"/>
                            <w:szCs w:val="22"/>
                          </w:rPr>
                          <w:t xml:space="preserve"> </w:t>
                        </w:r>
                        <w:r w:rsidR="008A7DEF" w:rsidRPr="00365EB4">
                          <w:rPr>
                            <w:rFonts w:cstheme="minorHAnsi"/>
                            <w:sz w:val="22"/>
                            <w:szCs w:val="22"/>
                          </w:rPr>
                          <w:t>Data are presented as mean values +/- SEM</w:t>
                        </w:r>
                        <w:r w:rsidR="008A7DEF">
                          <w:rPr>
                            <w:rFonts w:cstheme="minorHAnsi"/>
                            <w:sz w:val="22"/>
                            <w:szCs w:val="22"/>
                          </w:rPr>
                          <w:t>.</w:t>
                        </w:r>
                      </w:ins>
                    </w:p>
                    <w:p w14:paraId="5F48142B" w14:textId="77777777" w:rsidR="00836969" w:rsidRPr="00D32543" w:rsidRDefault="00836969" w:rsidP="00836969">
                      <w:pPr>
                        <w:rPr>
                          <w:rFonts w:ascii="Arial" w:eastAsia="Times New Roman" w:hAnsi="Arial" w:cs="Arial"/>
                        </w:rPr>
                      </w:pPr>
                    </w:p>
                  </w:txbxContent>
                </v:textbox>
                <w10:wrap type="topAndBottom" anchorx="margin"/>
              </v:shape>
            </w:pict>
          </mc:Fallback>
        </mc:AlternateContent>
      </w:r>
    </w:p>
    <w:p w14:paraId="568F8291" w14:textId="77777777" w:rsidR="00836969" w:rsidRDefault="00836969" w:rsidP="00836969">
      <w:pPr>
        <w:rPr>
          <w:rFonts w:cstheme="minorHAnsi"/>
          <w:sz w:val="22"/>
          <w:szCs w:val="22"/>
        </w:rPr>
      </w:pPr>
    </w:p>
    <w:p w14:paraId="5A90CBAB" w14:textId="77777777" w:rsidR="00836969" w:rsidRDefault="00836969" w:rsidP="00836969">
      <w:pPr>
        <w:rPr>
          <w:rFonts w:eastAsia="Times New Roman" w:cstheme="minorHAnsi"/>
          <w:b/>
          <w:bCs/>
          <w:sz w:val="22"/>
          <w:szCs w:val="22"/>
          <w:lang w:eastAsia="zh-CN"/>
        </w:rPr>
      </w:pPr>
      <w:r>
        <w:rPr>
          <w:rFonts w:cstheme="minorHAnsi"/>
          <w:b/>
          <w:bCs/>
          <w:sz w:val="22"/>
          <w:szCs w:val="22"/>
        </w:rPr>
        <w:br w:type="page"/>
      </w:r>
    </w:p>
    <w:p w14:paraId="7FE23489" w14:textId="77777777" w:rsidR="00836969" w:rsidRDefault="00836969" w:rsidP="00836969">
      <w:pPr>
        <w:rPr>
          <w:rFonts w:cstheme="minorHAnsi"/>
          <w:b/>
          <w:bCs/>
          <w:sz w:val="22"/>
          <w:szCs w:val="22"/>
        </w:rPr>
      </w:pPr>
      <w:r w:rsidRPr="00A139DB">
        <w:rPr>
          <w:rFonts w:ascii="Arial" w:eastAsia="Times New Roman" w:hAnsi="Arial" w:cs="Arial"/>
          <w:noProof/>
          <w:color w:val="0070C0"/>
        </w:rPr>
        <w:lastRenderedPageBreak/>
        <mc:AlternateContent>
          <mc:Choice Requires="wps">
            <w:drawing>
              <wp:anchor distT="0" distB="0" distL="114300" distR="114300" simplePos="0" relativeHeight="251666432" behindDoc="0" locked="0" layoutInCell="1" allowOverlap="1" wp14:anchorId="18823FFB" wp14:editId="57DD4F28">
                <wp:simplePos x="0" y="0"/>
                <wp:positionH relativeFrom="margin">
                  <wp:posOffset>0</wp:posOffset>
                </wp:positionH>
                <wp:positionV relativeFrom="paragraph">
                  <wp:posOffset>199621</wp:posOffset>
                </wp:positionV>
                <wp:extent cx="6076950" cy="5566410"/>
                <wp:effectExtent l="0" t="0" r="0" b="0"/>
                <wp:wrapTopAndBottom/>
                <wp:docPr id="1856087287" name="Text Box 1856087287"/>
                <wp:cNvGraphicFramePr/>
                <a:graphic xmlns:a="http://schemas.openxmlformats.org/drawingml/2006/main">
                  <a:graphicData uri="http://schemas.microsoft.com/office/word/2010/wordprocessingShape">
                    <wps:wsp>
                      <wps:cNvSpPr txBox="1"/>
                      <wps:spPr>
                        <a:xfrm>
                          <a:off x="0" y="0"/>
                          <a:ext cx="6076950" cy="5566410"/>
                        </a:xfrm>
                        <a:prstGeom prst="rect">
                          <a:avLst/>
                        </a:prstGeom>
                        <a:noFill/>
                        <a:ln w="6350">
                          <a:noFill/>
                        </a:ln>
                      </wps:spPr>
                      <wps:txbx>
                        <w:txbxContent>
                          <w:p w14:paraId="21437A58"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69A6BCFB" wp14:editId="3CACE471">
                                  <wp:extent cx="5887720" cy="39650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887720" cy="3965063"/>
                                          </a:xfrm>
                                          <a:prstGeom prst="rect">
                                            <a:avLst/>
                                          </a:prstGeom>
                                          <a:noFill/>
                                          <a:ln>
                                            <a:noFill/>
                                          </a:ln>
                                        </pic:spPr>
                                      </pic:pic>
                                    </a:graphicData>
                                  </a:graphic>
                                </wp:inline>
                              </w:drawing>
                            </w:r>
                          </w:p>
                          <w:p w14:paraId="34B94F5F" w14:textId="613DD068" w:rsidR="00836969" w:rsidRPr="00D7372B" w:rsidRDefault="00836969" w:rsidP="00836969">
                            <w:pPr>
                              <w:pStyle w:val="NormalWeb"/>
                              <w:rPr>
                                <w:rFonts w:asciiTheme="minorHAnsi" w:eastAsiaTheme="minorEastAsia" w:hAnsiTheme="minorHAnsi" w:cstheme="minorHAnsi"/>
                                <w:sz w:val="22"/>
                                <w:szCs w:val="22"/>
                                <w:lang w:eastAsia="zh-TW"/>
                              </w:rPr>
                            </w:pPr>
                            <w:r w:rsidRPr="00AE0D83">
                              <w:rPr>
                                <w:rFonts w:asciiTheme="minorHAnsi" w:hAnsiTheme="minorHAnsi" w:cstheme="minorHAnsi"/>
                                <w:b/>
                                <w:bCs/>
                                <w:sz w:val="22"/>
                                <w:szCs w:val="22"/>
                              </w:rPr>
                              <w:t>Figure S13</w:t>
                            </w:r>
                            <w:r w:rsidRPr="00AE0D83">
                              <w:rPr>
                                <w:rFonts w:asciiTheme="minorHAnsi" w:hAnsiTheme="minorHAnsi" w:cstheme="minorHAnsi"/>
                                <w:sz w:val="22"/>
                                <w:szCs w:val="22"/>
                              </w:rPr>
                              <w:t xml:space="preserve">. Panels are the same as Fig. 5. </w:t>
                            </w:r>
                            <w:ins w:id="28" w:author="Wang Siyu" w:date="2023-08-15T03:08:00Z">
                              <w:r w:rsidR="007A4032">
                                <w:rPr>
                                  <w:rFonts w:asciiTheme="minorHAnsi" w:hAnsiTheme="minorHAnsi" w:cstheme="minorHAnsi"/>
                                  <w:sz w:val="22"/>
                                  <w:szCs w:val="22"/>
                                </w:rPr>
                                <w:t>N = 8 for each animal.</w:t>
                              </w:r>
                              <w:r w:rsidR="007A4032">
                                <w:rPr>
                                  <w:rFonts w:asciiTheme="minorHAnsi" w:hAnsiTheme="minorHAnsi" w:cstheme="minorHAnsi"/>
                                  <w:sz w:val="22"/>
                                  <w:szCs w:val="22"/>
                                </w:rPr>
                                <w:t xml:space="preserve"> </w:t>
                              </w:r>
                            </w:ins>
                            <w:ins w:id="29" w:author="Wang Siyu" w:date="2023-08-15T03:14:00Z">
                              <w:r w:rsidR="00984A55" w:rsidRPr="00365EB4">
                                <w:rPr>
                                  <w:rFonts w:cstheme="minorHAnsi"/>
                                  <w:sz w:val="22"/>
                                  <w:szCs w:val="22"/>
                                </w:rPr>
                                <w:t>Data are presented as mean values +/- SEM</w:t>
                              </w:r>
                              <w:r w:rsidR="00984A55">
                                <w:rPr>
                                  <w:rFonts w:cstheme="minorHAnsi"/>
                                  <w:sz w:val="22"/>
                                  <w:szCs w:val="22"/>
                                </w:rPr>
                                <w:t xml:space="preserve">. </w:t>
                              </w:r>
                            </w:ins>
                            <w:r w:rsidRPr="00AE0D83">
                              <w:rPr>
                                <w:rFonts w:asciiTheme="minorHAnsi" w:hAnsiTheme="minorHAnsi" w:cstheme="minorHAnsi"/>
                                <w:sz w:val="22"/>
                                <w:szCs w:val="22"/>
                              </w:rPr>
                              <w:t xml:space="preserve">Moment-by-moment decoded choice was used in place of the final choice in behavior.  In panel A, light colors are undriven fixed point for reject decisions and dark colors are for accept decisions. </w:t>
                            </w:r>
                            <w:r>
                              <w:rPr>
                                <w:rFonts w:asciiTheme="minorHAnsi" w:hAnsiTheme="minorHAnsi" w:cstheme="minorHAnsi"/>
                                <w:sz w:val="22"/>
                                <w:szCs w:val="22"/>
                              </w:rPr>
                              <w:t>In panel E, for monkey V, r = -0.76, p &lt; 0.001; for monkey W, r = -0.79, p &lt; 0.001.</w:t>
                            </w:r>
                            <w:r w:rsidRPr="00D7372B">
                              <w:rPr>
                                <w:rFonts w:asciiTheme="minorHAnsi" w:hAnsiTheme="minorHAnsi" w:cstheme="minorHAnsi"/>
                                <w:sz w:val="22"/>
                                <w:szCs w:val="22"/>
                              </w:rPr>
                              <w:t xml:space="preserve"> * = 0.05, ** = 0.01, *** = 0.001</w:t>
                            </w:r>
                          </w:p>
                          <w:p w14:paraId="4426BB57" w14:textId="77777777" w:rsidR="00836969" w:rsidRPr="00AE0D83" w:rsidRDefault="00836969" w:rsidP="00836969">
                            <w:pPr>
                              <w:pStyle w:val="NormalWeb"/>
                              <w:rPr>
                                <w:rFonts w:asciiTheme="minorHAnsi" w:hAnsiTheme="minorHAnsi"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823FFB" id="Text Box 1856087287" o:spid="_x0000_s1032" type="#_x0000_t202" style="position:absolute;margin-left:0;margin-top:15.7pt;width:478.5pt;height:438.3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" filled="f" stroked="f" strokeweight=".5pt">
                <v:textbox>
                  <w:txbxContent>
                    <w:p w14:paraId="21437A58"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69A6BCFB" wp14:editId="3CACE471">
                            <wp:extent cx="5887720" cy="39650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887720" cy="3965063"/>
                                    </a:xfrm>
                                    <a:prstGeom prst="rect">
                                      <a:avLst/>
                                    </a:prstGeom>
                                    <a:noFill/>
                                    <a:ln>
                                      <a:noFill/>
                                    </a:ln>
                                  </pic:spPr>
                                </pic:pic>
                              </a:graphicData>
                            </a:graphic>
                          </wp:inline>
                        </w:drawing>
                      </w:r>
                    </w:p>
                    <w:p w14:paraId="34B94F5F" w14:textId="613DD068" w:rsidR="00836969" w:rsidRPr="00D7372B" w:rsidRDefault="00836969" w:rsidP="00836969">
                      <w:pPr>
                        <w:pStyle w:val="NormalWeb"/>
                        <w:rPr>
                          <w:rFonts w:asciiTheme="minorHAnsi" w:eastAsiaTheme="minorEastAsia" w:hAnsiTheme="minorHAnsi" w:cstheme="minorHAnsi"/>
                          <w:sz w:val="22"/>
                          <w:szCs w:val="22"/>
                          <w:lang w:eastAsia="zh-TW"/>
                        </w:rPr>
                      </w:pPr>
                      <w:r w:rsidRPr="00AE0D83">
                        <w:rPr>
                          <w:rFonts w:asciiTheme="minorHAnsi" w:hAnsiTheme="minorHAnsi" w:cstheme="minorHAnsi"/>
                          <w:b/>
                          <w:bCs/>
                          <w:sz w:val="22"/>
                          <w:szCs w:val="22"/>
                        </w:rPr>
                        <w:t>Figure S13</w:t>
                      </w:r>
                      <w:r w:rsidRPr="00AE0D83">
                        <w:rPr>
                          <w:rFonts w:asciiTheme="minorHAnsi" w:hAnsiTheme="minorHAnsi" w:cstheme="minorHAnsi"/>
                          <w:sz w:val="22"/>
                          <w:szCs w:val="22"/>
                        </w:rPr>
                        <w:t xml:space="preserve">. Panels are the same as Fig. 5. </w:t>
                      </w:r>
                      <w:ins w:id="30" w:author="Wang Siyu" w:date="2023-08-15T03:08:00Z">
                        <w:r w:rsidR="007A4032">
                          <w:rPr>
                            <w:rFonts w:asciiTheme="minorHAnsi" w:hAnsiTheme="minorHAnsi" w:cstheme="minorHAnsi"/>
                            <w:sz w:val="22"/>
                            <w:szCs w:val="22"/>
                          </w:rPr>
                          <w:t>N = 8 for each animal.</w:t>
                        </w:r>
                        <w:r w:rsidR="007A4032">
                          <w:rPr>
                            <w:rFonts w:asciiTheme="minorHAnsi" w:hAnsiTheme="minorHAnsi" w:cstheme="minorHAnsi"/>
                            <w:sz w:val="22"/>
                            <w:szCs w:val="22"/>
                          </w:rPr>
                          <w:t xml:space="preserve"> </w:t>
                        </w:r>
                      </w:ins>
                      <w:ins w:id="31" w:author="Wang Siyu" w:date="2023-08-15T03:14:00Z">
                        <w:r w:rsidR="00984A55" w:rsidRPr="00365EB4">
                          <w:rPr>
                            <w:rFonts w:cstheme="minorHAnsi"/>
                            <w:sz w:val="22"/>
                            <w:szCs w:val="22"/>
                          </w:rPr>
                          <w:t>Data are presented as mean values +/- SEM</w:t>
                        </w:r>
                        <w:r w:rsidR="00984A55">
                          <w:rPr>
                            <w:rFonts w:cstheme="minorHAnsi"/>
                            <w:sz w:val="22"/>
                            <w:szCs w:val="22"/>
                          </w:rPr>
                          <w:t xml:space="preserve">. </w:t>
                        </w:r>
                      </w:ins>
                      <w:r w:rsidRPr="00AE0D83">
                        <w:rPr>
                          <w:rFonts w:asciiTheme="minorHAnsi" w:hAnsiTheme="minorHAnsi" w:cstheme="minorHAnsi"/>
                          <w:sz w:val="22"/>
                          <w:szCs w:val="22"/>
                        </w:rPr>
                        <w:t xml:space="preserve">Moment-by-moment decoded choice was used in place of the final choice in behavior.  In panel A, light colors are undriven fixed point for reject decisions and dark colors are for accept decisions. </w:t>
                      </w:r>
                      <w:r>
                        <w:rPr>
                          <w:rFonts w:asciiTheme="minorHAnsi" w:hAnsiTheme="minorHAnsi" w:cstheme="minorHAnsi"/>
                          <w:sz w:val="22"/>
                          <w:szCs w:val="22"/>
                        </w:rPr>
                        <w:t>In panel E, for monkey V, r = -0.76, p &lt; 0.001; for monkey W, r = -0.79, p &lt; 0.001.</w:t>
                      </w:r>
                      <w:r w:rsidRPr="00D7372B">
                        <w:rPr>
                          <w:rFonts w:asciiTheme="minorHAnsi" w:hAnsiTheme="minorHAnsi" w:cstheme="minorHAnsi"/>
                          <w:sz w:val="22"/>
                          <w:szCs w:val="22"/>
                        </w:rPr>
                        <w:t xml:space="preserve"> * = 0.05, ** = 0.01, *** = 0.001</w:t>
                      </w:r>
                    </w:p>
                    <w:p w14:paraId="4426BB57" w14:textId="77777777" w:rsidR="00836969" w:rsidRPr="00AE0D83" w:rsidRDefault="00836969" w:rsidP="00836969">
                      <w:pPr>
                        <w:pStyle w:val="NormalWeb"/>
                        <w:rPr>
                          <w:rFonts w:asciiTheme="minorHAnsi" w:hAnsiTheme="minorHAnsi" w:cstheme="minorHAnsi"/>
                        </w:rPr>
                      </w:pPr>
                    </w:p>
                  </w:txbxContent>
                </v:textbox>
                <w10:wrap type="topAndBottom" anchorx="margin"/>
              </v:shape>
            </w:pict>
          </mc:Fallback>
        </mc:AlternateContent>
      </w:r>
      <w:r w:rsidRPr="00A139DB">
        <w:rPr>
          <w:rFonts w:cstheme="minorHAnsi"/>
          <w:b/>
          <w:bCs/>
          <w:sz w:val="22"/>
          <w:szCs w:val="22"/>
        </w:rPr>
        <w:t>Supplementary Figure S13</w:t>
      </w:r>
    </w:p>
    <w:p w14:paraId="24066EAC" w14:textId="77777777" w:rsidR="00836969" w:rsidRDefault="00836969" w:rsidP="00836969">
      <w:pPr>
        <w:rPr>
          <w:rFonts w:eastAsia="Times New Roman" w:cstheme="minorHAnsi"/>
          <w:b/>
          <w:bCs/>
          <w:sz w:val="22"/>
          <w:szCs w:val="22"/>
          <w:lang w:eastAsia="zh-CN"/>
        </w:rPr>
      </w:pPr>
      <w:r>
        <w:rPr>
          <w:rFonts w:cstheme="minorHAnsi"/>
          <w:b/>
          <w:bCs/>
          <w:sz w:val="22"/>
          <w:szCs w:val="22"/>
        </w:rPr>
        <w:br w:type="page"/>
      </w:r>
    </w:p>
    <w:p w14:paraId="25D07C8D" w14:textId="77777777" w:rsidR="00836969" w:rsidRPr="00D7372B" w:rsidRDefault="00836969" w:rsidP="00836969">
      <w:pPr>
        <w:pStyle w:val="NormalWeb"/>
        <w:tabs>
          <w:tab w:val="left" w:pos="3771"/>
        </w:tabs>
        <w:rPr>
          <w:rFonts w:asciiTheme="minorHAnsi" w:hAnsiTheme="minorHAnsi" w:cstheme="minorHAnsi"/>
          <w:b/>
          <w:bCs/>
          <w:sz w:val="22"/>
          <w:szCs w:val="22"/>
        </w:rPr>
      </w:pPr>
      <w:r w:rsidRPr="00D7372B">
        <w:rPr>
          <w:rFonts w:asciiTheme="minorHAnsi" w:hAnsiTheme="minorHAnsi" w:cstheme="minorHAnsi"/>
          <w:b/>
          <w:bCs/>
          <w:sz w:val="22"/>
          <w:szCs w:val="22"/>
        </w:rPr>
        <w:lastRenderedPageBreak/>
        <w:t>Supplementary Figure S</w:t>
      </w:r>
      <w:r>
        <w:rPr>
          <w:rFonts w:asciiTheme="minorHAnsi" w:hAnsiTheme="minorHAnsi" w:cstheme="minorHAnsi"/>
          <w:b/>
          <w:bCs/>
          <w:sz w:val="22"/>
          <w:szCs w:val="22"/>
        </w:rPr>
        <w:t>14</w:t>
      </w:r>
    </w:p>
    <w:p w14:paraId="4A46EC50" w14:textId="77777777" w:rsidR="00836969" w:rsidRDefault="00836969" w:rsidP="00836969">
      <w:pPr>
        <w:rPr>
          <w:rFonts w:cstheme="minorHAnsi"/>
          <w:sz w:val="22"/>
          <w:szCs w:val="22"/>
        </w:rPr>
      </w:pPr>
      <w:r>
        <w:rPr>
          <w:rFonts w:cstheme="minorHAnsi"/>
          <w:noProof/>
          <w:sz w:val="22"/>
          <w:szCs w:val="22"/>
        </w:rPr>
        <w:drawing>
          <wp:inline distT="0" distB="0" distL="0" distR="0" wp14:anchorId="60329C9A" wp14:editId="10AEAF71">
            <wp:extent cx="5937124" cy="5859974"/>
            <wp:effectExtent l="0" t="0" r="6985" b="7620"/>
            <wp:docPr id="4" name="Picture 4"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graphs and diagram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37124" cy="5859974"/>
                    </a:xfrm>
                    <a:prstGeom prst="rect">
                      <a:avLst/>
                    </a:prstGeom>
                  </pic:spPr>
                </pic:pic>
              </a:graphicData>
            </a:graphic>
          </wp:inline>
        </w:drawing>
      </w:r>
    </w:p>
    <w:p w14:paraId="1DE490A8" w14:textId="0339E5E0" w:rsidR="00836969" w:rsidRDefault="00836969" w:rsidP="00836969">
      <w:pPr>
        <w:rPr>
          <w:rFonts w:cstheme="minorHAnsi"/>
          <w:sz w:val="22"/>
          <w:szCs w:val="22"/>
        </w:rPr>
      </w:pPr>
      <w:bookmarkStart w:id="32" w:name="_Hlk138673670"/>
      <w:r w:rsidRPr="000C3AF6">
        <w:rPr>
          <w:rFonts w:cstheme="minorHAnsi"/>
          <w:b/>
          <w:bCs/>
          <w:sz w:val="22"/>
          <w:szCs w:val="22"/>
        </w:rPr>
        <w:t>Figure S</w:t>
      </w:r>
      <w:r>
        <w:rPr>
          <w:rFonts w:cstheme="minorHAnsi"/>
          <w:b/>
          <w:bCs/>
          <w:sz w:val="22"/>
          <w:szCs w:val="22"/>
        </w:rPr>
        <w:t xml:space="preserve">14. </w:t>
      </w:r>
      <w:r>
        <w:rPr>
          <w:rFonts w:cstheme="minorHAnsi"/>
          <w:sz w:val="22"/>
          <w:szCs w:val="22"/>
        </w:rPr>
        <w:t>Model coefficients estimated when activity projected on choice-dimension estimated by vector difference in means for accept vs. reject decisions.</w:t>
      </w:r>
      <w:del w:id="33" w:author="Wang Siyu" w:date="2023-08-15T03:14:00Z">
        <w:r w:rsidDel="00F03E2F">
          <w:rPr>
            <w:rFonts w:cstheme="minorHAnsi"/>
            <w:sz w:val="22"/>
            <w:szCs w:val="22"/>
          </w:rPr>
          <w:delText xml:space="preserve">  </w:delText>
        </w:r>
      </w:del>
      <w:ins w:id="34" w:author="Wang Siyu" w:date="2023-08-15T03:14:00Z">
        <w:r w:rsidR="00F03E2F">
          <w:rPr>
            <w:rFonts w:cstheme="minorHAnsi"/>
            <w:sz w:val="22"/>
            <w:szCs w:val="22"/>
          </w:rPr>
          <w:t xml:space="preserve"> </w:t>
        </w:r>
      </w:ins>
      <w:r>
        <w:rPr>
          <w:rFonts w:cstheme="minorHAnsi"/>
          <w:sz w:val="22"/>
          <w:szCs w:val="22"/>
        </w:rPr>
        <w:t xml:space="preserve">A-E. Model parameters for dynamics model after data projected onto the 1-D choice dimension defined by the difference in mean responses for accept and reject trials. </w:t>
      </w:r>
      <w:ins w:id="35" w:author="Wang Siyu" w:date="2023-08-15T03:15:00Z">
        <w:r w:rsidR="000D6ADB">
          <w:rPr>
            <w:rFonts w:cstheme="minorHAnsi"/>
            <w:sz w:val="22"/>
            <w:szCs w:val="22"/>
          </w:rPr>
          <w:t xml:space="preserve">N = 8 for each animal. </w:t>
        </w:r>
        <w:r w:rsidR="000D6ADB" w:rsidRPr="00365EB4">
          <w:rPr>
            <w:rFonts w:cstheme="minorHAnsi"/>
            <w:sz w:val="22"/>
            <w:szCs w:val="22"/>
          </w:rPr>
          <w:t>Data are presented as mean values +/- SEM</w:t>
        </w:r>
        <w:r w:rsidR="000D6ADB">
          <w:rPr>
            <w:rFonts w:cstheme="minorHAnsi"/>
            <w:sz w:val="22"/>
            <w:szCs w:val="22"/>
          </w:rPr>
          <w:t xml:space="preserve">. </w:t>
        </w:r>
      </w:ins>
      <w:del w:id="36" w:author="Wang Siyu" w:date="2023-08-15T03:15:00Z">
        <w:r w:rsidDel="000D6ADB">
          <w:rPr>
            <w:rFonts w:cstheme="minorHAnsi"/>
            <w:sz w:val="22"/>
            <w:szCs w:val="22"/>
          </w:rPr>
          <w:delText xml:space="preserve"> </w:delText>
        </w:r>
      </w:del>
      <w:r>
        <w:rPr>
          <w:rFonts w:cstheme="minorHAnsi"/>
          <w:sz w:val="22"/>
          <w:szCs w:val="22"/>
        </w:rPr>
        <w:t xml:space="preserve">Significance values </w:t>
      </w:r>
      <w:del w:id="37" w:author="Wang Siyu" w:date="2023-08-15T03:15:00Z">
        <w:r w:rsidDel="000D6ADB">
          <w:rPr>
            <w:rFonts w:cstheme="minorHAnsi"/>
            <w:sz w:val="22"/>
            <w:szCs w:val="22"/>
          </w:rPr>
          <w:delText xml:space="preserve">and s.e.m. </w:delText>
        </w:r>
      </w:del>
      <w:r>
        <w:rPr>
          <w:rFonts w:cstheme="minorHAnsi"/>
          <w:sz w:val="22"/>
          <w:szCs w:val="22"/>
        </w:rPr>
        <w:t>as in Fig. 5. E. For monkey V, r = -0.45, p &lt; 0.001; for monkey W, r = -0.56, p &lt; 0.001.</w:t>
      </w:r>
      <w:r w:rsidRPr="00D7372B">
        <w:rPr>
          <w:rFonts w:cstheme="minorHAnsi"/>
          <w:sz w:val="22"/>
          <w:szCs w:val="22"/>
        </w:rPr>
        <w:t xml:space="preserve"> </w:t>
      </w:r>
      <w:r>
        <w:rPr>
          <w:rFonts w:cstheme="minorHAnsi"/>
          <w:sz w:val="22"/>
          <w:szCs w:val="22"/>
        </w:rPr>
        <w:t xml:space="preserve">  F. Correlation between retraction coefficients defined in the 1-D choice dimension defined by either the SVM or the projection onto the line defined by the difference in mean responses for each condition.  The retraction coefficients were strongly correlated (r = 0.78, p &lt; 0.001).  </w:t>
      </w:r>
    </w:p>
    <w:bookmarkEnd w:id="32"/>
    <w:p w14:paraId="648E3D78" w14:textId="77777777" w:rsidR="00836969" w:rsidRDefault="00836969" w:rsidP="00836969">
      <w:pPr>
        <w:rPr>
          <w:rFonts w:cstheme="minorHAnsi"/>
          <w:sz w:val="22"/>
          <w:szCs w:val="22"/>
        </w:rPr>
      </w:pPr>
    </w:p>
    <w:p w14:paraId="3FD90686" w14:textId="77777777" w:rsidR="00836969" w:rsidRDefault="00836969" w:rsidP="00836969">
      <w:pPr>
        <w:rPr>
          <w:rFonts w:cstheme="minorHAnsi"/>
          <w:b/>
          <w:bCs/>
          <w:sz w:val="22"/>
          <w:szCs w:val="22"/>
        </w:rPr>
      </w:pPr>
    </w:p>
    <w:p w14:paraId="03DC2C08" w14:textId="77777777" w:rsidR="00836969" w:rsidRDefault="00836969" w:rsidP="00836969">
      <w:pPr>
        <w:rPr>
          <w:rFonts w:cstheme="minorHAnsi"/>
          <w:b/>
          <w:bCs/>
          <w:sz w:val="22"/>
          <w:szCs w:val="22"/>
        </w:rPr>
      </w:pPr>
    </w:p>
    <w:p w14:paraId="3091F138" w14:textId="77777777" w:rsidR="00836969" w:rsidRDefault="00836969" w:rsidP="00836969">
      <w:pPr>
        <w:rPr>
          <w:rFonts w:cstheme="minorHAnsi"/>
          <w:b/>
          <w:bCs/>
          <w:sz w:val="22"/>
          <w:szCs w:val="22"/>
        </w:rPr>
      </w:pPr>
      <w:r w:rsidRPr="00A01196">
        <w:rPr>
          <w:rFonts w:ascii="Arial" w:eastAsia="Times New Roman" w:hAnsi="Arial" w:cs="Arial"/>
          <w:noProof/>
          <w:color w:val="0070C0"/>
        </w:rPr>
        <w:lastRenderedPageBreak/>
        <mc:AlternateContent>
          <mc:Choice Requires="wps">
            <w:drawing>
              <wp:anchor distT="0" distB="0" distL="114300" distR="114300" simplePos="0" relativeHeight="251667456" behindDoc="0" locked="0" layoutInCell="1" allowOverlap="1" wp14:anchorId="188D4052" wp14:editId="7DE93B17">
                <wp:simplePos x="0" y="0"/>
                <wp:positionH relativeFrom="margin">
                  <wp:align>left</wp:align>
                </wp:positionH>
                <wp:positionV relativeFrom="paragraph">
                  <wp:posOffset>349250</wp:posOffset>
                </wp:positionV>
                <wp:extent cx="6076950" cy="5016500"/>
                <wp:effectExtent l="0" t="0" r="0" b="0"/>
                <wp:wrapTopAndBottom/>
                <wp:docPr id="1368470146" name="Text Box 1368470146"/>
                <wp:cNvGraphicFramePr/>
                <a:graphic xmlns:a="http://schemas.openxmlformats.org/drawingml/2006/main">
                  <a:graphicData uri="http://schemas.microsoft.com/office/word/2010/wordprocessingShape">
                    <wps:wsp>
                      <wps:cNvSpPr txBox="1"/>
                      <wps:spPr>
                        <a:xfrm>
                          <a:off x="0" y="0"/>
                          <a:ext cx="6076950" cy="5016500"/>
                        </a:xfrm>
                        <a:prstGeom prst="rect">
                          <a:avLst/>
                        </a:prstGeom>
                        <a:noFill/>
                        <a:ln w="6350">
                          <a:noFill/>
                        </a:ln>
                      </wps:spPr>
                      <wps:txbx>
                        <w:txbxContent>
                          <w:p w14:paraId="4FC4952C"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2BCE272B" wp14:editId="1EC179D6">
                                  <wp:extent cx="5883275" cy="3962069"/>
                                  <wp:effectExtent l="0" t="0" r="3175" b="635"/>
                                  <wp:docPr id="104962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98" name="Picture 8"/>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883275" cy="3962069"/>
                                          </a:xfrm>
                                          <a:prstGeom prst="rect">
                                            <a:avLst/>
                                          </a:prstGeom>
                                          <a:noFill/>
                                          <a:ln>
                                            <a:noFill/>
                                          </a:ln>
                                        </pic:spPr>
                                      </pic:pic>
                                    </a:graphicData>
                                  </a:graphic>
                                </wp:inline>
                              </w:drawing>
                            </w:r>
                          </w:p>
                          <w:p w14:paraId="439B95D2" w14:textId="5590D9E8" w:rsidR="00836969" w:rsidRPr="00D32543" w:rsidRDefault="00836969" w:rsidP="00836969">
                            <w:pPr>
                              <w:rPr>
                                <w:rFonts w:ascii="Arial" w:eastAsia="Times New Roman" w:hAnsi="Arial" w:cs="Arial"/>
                              </w:rPr>
                            </w:pPr>
                            <w:r w:rsidRPr="00D32543">
                              <w:rPr>
                                <w:rFonts w:eastAsia="Times New Roman" w:cstheme="minorHAnsi"/>
                                <w:b/>
                                <w:bCs/>
                                <w:sz w:val="22"/>
                                <w:szCs w:val="22"/>
                                <w:lang w:eastAsia="zh-CN"/>
                              </w:rPr>
                              <w:t>Figure S1</w:t>
                            </w:r>
                            <w:r>
                              <w:rPr>
                                <w:rFonts w:cstheme="minorHAnsi"/>
                                <w:b/>
                                <w:bCs/>
                                <w:sz w:val="22"/>
                                <w:szCs w:val="22"/>
                              </w:rPr>
                              <w:t>5</w:t>
                            </w:r>
                            <w:r>
                              <w:rPr>
                                <w:rFonts w:cstheme="minorHAnsi"/>
                                <w:sz w:val="22"/>
                                <w:szCs w:val="22"/>
                              </w:rPr>
                              <w:t xml:space="preserve"> </w:t>
                            </w:r>
                            <w:r w:rsidRPr="0005490B">
                              <w:rPr>
                                <w:rFonts w:cstheme="minorHAnsi"/>
                                <w:sz w:val="22"/>
                                <w:szCs w:val="22"/>
                              </w:rPr>
                              <w:t xml:space="preserve">– </w:t>
                            </w:r>
                            <w:r>
                              <w:rPr>
                                <w:rFonts w:cstheme="minorHAnsi"/>
                                <w:sz w:val="22"/>
                                <w:szCs w:val="22"/>
                              </w:rPr>
                              <w:t xml:space="preserve">A-C. </w:t>
                            </w:r>
                            <w:r w:rsidRPr="005B5A47">
                              <w:rPr>
                                <w:rFonts w:eastAsia="Times New Roman" w:cstheme="minorHAnsi"/>
                                <w:sz w:val="22"/>
                                <w:szCs w:val="22"/>
                                <w:lang w:eastAsia="zh-CN"/>
                              </w:rPr>
                              <w:t xml:space="preserve">Correlation between </w:t>
                            </w:r>
                            <w:r>
                              <w:rPr>
                                <w:rFonts w:eastAsia="Times New Roman" w:cstheme="minorHAnsi"/>
                                <w:sz w:val="22"/>
                                <w:szCs w:val="22"/>
                                <w:lang w:eastAsia="zh-CN"/>
                              </w:rPr>
                              <w:t>the three eigenvalues of the retraction matrix</w:t>
                            </w:r>
                            <w:r w:rsidRPr="005B5A47">
                              <w:rPr>
                                <w:rFonts w:eastAsia="Times New Roman" w:cstheme="minorHAnsi"/>
                                <w:sz w:val="22"/>
                                <w:szCs w:val="22"/>
                                <w:lang w:eastAsia="zh-CN"/>
                              </w:rPr>
                              <w:t xml:space="preserve"> for each cue, and the behavioral entropy of that cue.  </w:t>
                            </w:r>
                            <w:r>
                              <w:rPr>
                                <w:rFonts w:eastAsia="Times New Roman" w:cstheme="minorHAnsi"/>
                                <w:sz w:val="22"/>
                                <w:szCs w:val="22"/>
                                <w:lang w:eastAsia="zh-CN"/>
                              </w:rPr>
                              <w:t>D. Alignment of the vector connecting the 3D undriven fixed point and the 1-D choice dimension.</w:t>
                            </w:r>
                            <w:ins w:id="38" w:author="Wang Siyu" w:date="2023-08-15T03:09:00Z">
                              <w:r w:rsidR="003268E0">
                                <w:rPr>
                                  <w:rFonts w:eastAsia="Times New Roman" w:cstheme="minorHAnsi"/>
                                  <w:sz w:val="22"/>
                                  <w:szCs w:val="22"/>
                                  <w:lang w:eastAsia="zh-CN"/>
                                </w:rPr>
                                <w:t xml:space="preserve"> </w:t>
                              </w:r>
                              <w:r w:rsidR="003268E0">
                                <w:rPr>
                                  <w:rFonts w:cstheme="minorHAnsi"/>
                                  <w:sz w:val="22"/>
                                  <w:szCs w:val="22"/>
                                </w:rPr>
                                <w:t>N = 8 for each animal</w:t>
                              </w:r>
                            </w:ins>
                            <w:ins w:id="39" w:author="Wang Siyu" w:date="2023-08-15T03:15:00Z">
                              <w:r w:rsidR="00240353">
                                <w:rPr>
                                  <w:rFonts w:cstheme="minorHAnsi"/>
                                  <w:sz w:val="22"/>
                                  <w:szCs w:val="22"/>
                                </w:rPr>
                                <w:t xml:space="preserve">. </w:t>
                              </w:r>
                              <w:r w:rsidR="00240353" w:rsidRPr="00365EB4">
                                <w:rPr>
                                  <w:rFonts w:cstheme="minorHAnsi"/>
                                  <w:sz w:val="22"/>
                                  <w:szCs w:val="22"/>
                                </w:rPr>
                                <w:t>Data are presented as mean values +/- SEM</w:t>
                              </w:r>
                              <w:r w:rsidR="00240353">
                                <w:rPr>
                                  <w:rFonts w:cstheme="minorHAnsi"/>
                                  <w:sz w:val="22"/>
                                  <w:szCs w:val="22"/>
                                </w:rPr>
                                <w: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8D4052" id="Text Box 1368470146" o:spid="_x0000_s1033" type="#_x0000_t202" style="position:absolute;margin-left:0;margin-top:27.5pt;width:478.5pt;height:39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" filled="f" stroked="f" strokeweight=".5pt">
                <v:textbox>
                  <w:txbxContent>
                    <w:p w14:paraId="4FC4952C" w14:textId="77777777" w:rsidR="00836969" w:rsidRDefault="00836969" w:rsidP="00836969">
                      <w:pPr>
                        <w:shd w:val="clear" w:color="auto" w:fill="FFFFFF"/>
                        <w:spacing w:after="240"/>
                        <w:jc w:val="center"/>
                        <w:rPr>
                          <w:rFonts w:ascii="Arial" w:eastAsia="Times New Roman" w:hAnsi="Arial" w:cs="Arial"/>
                          <w:color w:val="002060"/>
                        </w:rPr>
                      </w:pPr>
                      <w:r>
                        <w:rPr>
                          <w:rFonts w:ascii="Arial" w:eastAsia="Times New Roman" w:hAnsi="Arial" w:cs="Arial"/>
                          <w:noProof/>
                          <w:color w:val="0070C0"/>
                        </w:rPr>
                        <w:drawing>
                          <wp:inline distT="0" distB="0" distL="0" distR="0" wp14:anchorId="2BCE272B" wp14:editId="1EC179D6">
                            <wp:extent cx="5883275" cy="3962069"/>
                            <wp:effectExtent l="0" t="0" r="3175" b="635"/>
                            <wp:docPr id="104962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98" name="Picture 8"/>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883275" cy="3962069"/>
                                    </a:xfrm>
                                    <a:prstGeom prst="rect">
                                      <a:avLst/>
                                    </a:prstGeom>
                                    <a:noFill/>
                                    <a:ln>
                                      <a:noFill/>
                                    </a:ln>
                                  </pic:spPr>
                                </pic:pic>
                              </a:graphicData>
                            </a:graphic>
                          </wp:inline>
                        </w:drawing>
                      </w:r>
                    </w:p>
                    <w:p w14:paraId="439B95D2" w14:textId="5590D9E8" w:rsidR="00836969" w:rsidRPr="00D32543" w:rsidRDefault="00836969" w:rsidP="00836969">
                      <w:pPr>
                        <w:rPr>
                          <w:rFonts w:ascii="Arial" w:eastAsia="Times New Roman" w:hAnsi="Arial" w:cs="Arial"/>
                        </w:rPr>
                      </w:pPr>
                      <w:r w:rsidRPr="00D32543">
                        <w:rPr>
                          <w:rFonts w:eastAsia="Times New Roman" w:cstheme="minorHAnsi"/>
                          <w:b/>
                          <w:bCs/>
                          <w:sz w:val="22"/>
                          <w:szCs w:val="22"/>
                          <w:lang w:eastAsia="zh-CN"/>
                        </w:rPr>
                        <w:t>Figure S1</w:t>
                      </w:r>
                      <w:r>
                        <w:rPr>
                          <w:rFonts w:cstheme="minorHAnsi"/>
                          <w:b/>
                          <w:bCs/>
                          <w:sz w:val="22"/>
                          <w:szCs w:val="22"/>
                        </w:rPr>
                        <w:t>5</w:t>
                      </w:r>
                      <w:r>
                        <w:rPr>
                          <w:rFonts w:cstheme="minorHAnsi"/>
                          <w:sz w:val="22"/>
                          <w:szCs w:val="22"/>
                        </w:rPr>
                        <w:t xml:space="preserve"> </w:t>
                      </w:r>
                      <w:r w:rsidRPr="0005490B">
                        <w:rPr>
                          <w:rFonts w:cstheme="minorHAnsi"/>
                          <w:sz w:val="22"/>
                          <w:szCs w:val="22"/>
                        </w:rPr>
                        <w:t xml:space="preserve">– </w:t>
                      </w:r>
                      <w:r>
                        <w:rPr>
                          <w:rFonts w:cstheme="minorHAnsi"/>
                          <w:sz w:val="22"/>
                          <w:szCs w:val="22"/>
                        </w:rPr>
                        <w:t xml:space="preserve">A-C. </w:t>
                      </w:r>
                      <w:r w:rsidRPr="005B5A47">
                        <w:rPr>
                          <w:rFonts w:eastAsia="Times New Roman" w:cstheme="minorHAnsi"/>
                          <w:sz w:val="22"/>
                          <w:szCs w:val="22"/>
                          <w:lang w:eastAsia="zh-CN"/>
                        </w:rPr>
                        <w:t xml:space="preserve">Correlation between </w:t>
                      </w:r>
                      <w:r>
                        <w:rPr>
                          <w:rFonts w:eastAsia="Times New Roman" w:cstheme="minorHAnsi"/>
                          <w:sz w:val="22"/>
                          <w:szCs w:val="22"/>
                          <w:lang w:eastAsia="zh-CN"/>
                        </w:rPr>
                        <w:t>the three eigenvalues of the retraction matrix</w:t>
                      </w:r>
                      <w:r w:rsidRPr="005B5A47">
                        <w:rPr>
                          <w:rFonts w:eastAsia="Times New Roman" w:cstheme="minorHAnsi"/>
                          <w:sz w:val="22"/>
                          <w:szCs w:val="22"/>
                          <w:lang w:eastAsia="zh-CN"/>
                        </w:rPr>
                        <w:t xml:space="preserve"> for each cue, and the behavioral entropy of that cue.  </w:t>
                      </w:r>
                      <w:r>
                        <w:rPr>
                          <w:rFonts w:eastAsia="Times New Roman" w:cstheme="minorHAnsi"/>
                          <w:sz w:val="22"/>
                          <w:szCs w:val="22"/>
                          <w:lang w:eastAsia="zh-CN"/>
                        </w:rPr>
                        <w:t>D. Alignment of the vector connecting the 3D undriven fixed point and the 1-D choice dimension.</w:t>
                      </w:r>
                      <w:ins w:id="40" w:author="Wang Siyu" w:date="2023-08-15T03:09:00Z">
                        <w:r w:rsidR="003268E0">
                          <w:rPr>
                            <w:rFonts w:eastAsia="Times New Roman" w:cstheme="minorHAnsi"/>
                            <w:sz w:val="22"/>
                            <w:szCs w:val="22"/>
                            <w:lang w:eastAsia="zh-CN"/>
                          </w:rPr>
                          <w:t xml:space="preserve"> </w:t>
                        </w:r>
                        <w:r w:rsidR="003268E0">
                          <w:rPr>
                            <w:rFonts w:cstheme="minorHAnsi"/>
                            <w:sz w:val="22"/>
                            <w:szCs w:val="22"/>
                          </w:rPr>
                          <w:t>N = 8 for each animal</w:t>
                        </w:r>
                      </w:ins>
                      <w:ins w:id="41" w:author="Wang Siyu" w:date="2023-08-15T03:15:00Z">
                        <w:r w:rsidR="00240353">
                          <w:rPr>
                            <w:rFonts w:cstheme="minorHAnsi"/>
                            <w:sz w:val="22"/>
                            <w:szCs w:val="22"/>
                          </w:rPr>
                          <w:t xml:space="preserve">. </w:t>
                        </w:r>
                        <w:r w:rsidR="00240353" w:rsidRPr="00365EB4">
                          <w:rPr>
                            <w:rFonts w:cstheme="minorHAnsi"/>
                            <w:sz w:val="22"/>
                            <w:szCs w:val="22"/>
                          </w:rPr>
                          <w:t>Data are presented as mean values +/- SEM</w:t>
                        </w:r>
                        <w:r w:rsidR="00240353">
                          <w:rPr>
                            <w:rFonts w:cstheme="minorHAnsi"/>
                            <w:sz w:val="22"/>
                            <w:szCs w:val="22"/>
                          </w:rPr>
                          <w:t>.</w:t>
                        </w:r>
                      </w:ins>
                    </w:p>
                  </w:txbxContent>
                </v:textbox>
                <w10:wrap type="topAndBottom" anchorx="margin"/>
              </v:shape>
            </w:pict>
          </mc:Fallback>
        </mc:AlternateContent>
      </w:r>
      <w:r w:rsidRPr="00A01196">
        <w:rPr>
          <w:rFonts w:cstheme="minorHAnsi"/>
          <w:b/>
          <w:bCs/>
          <w:sz w:val="22"/>
          <w:szCs w:val="22"/>
        </w:rPr>
        <w:t>Supplementary Figure S1</w:t>
      </w:r>
      <w:r>
        <w:rPr>
          <w:rFonts w:cstheme="minorHAnsi"/>
          <w:b/>
          <w:bCs/>
          <w:sz w:val="22"/>
          <w:szCs w:val="22"/>
        </w:rPr>
        <w:t>5</w:t>
      </w:r>
      <w:r>
        <w:rPr>
          <w:rFonts w:cstheme="minorHAnsi"/>
          <w:sz w:val="22"/>
          <w:szCs w:val="22"/>
        </w:rPr>
        <w:br w:type="page"/>
      </w:r>
    </w:p>
    <w:p w14:paraId="69DFC1AA" w14:textId="77777777" w:rsidR="00836969" w:rsidRDefault="00836969" w:rsidP="00836969">
      <w:pPr>
        <w:rPr>
          <w:rFonts w:cstheme="minorHAnsi"/>
          <w:b/>
          <w:bCs/>
          <w:sz w:val="22"/>
          <w:szCs w:val="22"/>
        </w:rPr>
      </w:pPr>
      <w:r w:rsidRPr="00BE50D6">
        <w:rPr>
          <w:rFonts w:cstheme="minorHAnsi"/>
          <w:b/>
          <w:bCs/>
          <w:sz w:val="22"/>
          <w:szCs w:val="22"/>
        </w:rPr>
        <w:lastRenderedPageBreak/>
        <w:t>Supplementary Figure S</w:t>
      </w:r>
      <w:r>
        <w:rPr>
          <w:rFonts w:cstheme="minorHAnsi"/>
          <w:b/>
          <w:bCs/>
          <w:sz w:val="22"/>
          <w:szCs w:val="22"/>
        </w:rPr>
        <w:t>16</w:t>
      </w:r>
    </w:p>
    <w:p w14:paraId="48158C2C" w14:textId="77777777" w:rsidR="00836969" w:rsidRDefault="00836969" w:rsidP="00836969">
      <w:pPr>
        <w:rPr>
          <w:rFonts w:cstheme="minorHAnsi"/>
          <w:sz w:val="22"/>
          <w:szCs w:val="22"/>
        </w:rPr>
      </w:pPr>
      <w:r>
        <w:rPr>
          <w:rFonts w:ascii="Arial" w:eastAsia="Times New Roman" w:hAnsi="Arial" w:cs="Arial"/>
          <w:noProof/>
          <w:color w:val="0070C0"/>
        </w:rPr>
        <mc:AlternateContent>
          <mc:Choice Requires="wps">
            <w:drawing>
              <wp:inline distT="0" distB="0" distL="0" distR="0" wp14:anchorId="778CCF1F" wp14:editId="6FF2DC82">
                <wp:extent cx="6019800" cy="3143250"/>
                <wp:effectExtent l="0" t="0" r="0" b="0"/>
                <wp:docPr id="1585516070" name="Text Box 1585516070"/>
                <wp:cNvGraphicFramePr/>
                <a:graphic xmlns:a="http://schemas.openxmlformats.org/drawingml/2006/main">
                  <a:graphicData uri="http://schemas.microsoft.com/office/word/2010/wordprocessingShape">
                    <wps:wsp>
                      <wps:cNvSpPr txBox="1"/>
                      <wps:spPr>
                        <a:xfrm>
                          <a:off x="0" y="0"/>
                          <a:ext cx="6019800" cy="3143250"/>
                        </a:xfrm>
                        <a:prstGeom prst="rect">
                          <a:avLst/>
                        </a:prstGeom>
                        <a:solidFill>
                          <a:schemeClr val="lt1"/>
                        </a:solidFill>
                        <a:ln w="6350">
                          <a:noFill/>
                        </a:ln>
                      </wps:spPr>
                      <wps:txbx>
                        <w:txbxContent>
                          <w:p w14:paraId="7F6BB8B7" w14:textId="77777777" w:rsidR="00836969" w:rsidRDefault="00836969" w:rsidP="00836969">
                            <w:pPr>
                              <w:jc w:val="center"/>
                            </w:pPr>
                            <w:r>
                              <w:rPr>
                                <w:rFonts w:ascii="Arial" w:eastAsia="Times New Roman" w:hAnsi="Arial" w:cs="Arial"/>
                                <w:noProof/>
                                <w:color w:val="0070C0"/>
                              </w:rPr>
                              <w:drawing>
                                <wp:inline distT="0" distB="0" distL="0" distR="0" wp14:anchorId="7A2FDED1" wp14:editId="1983E121">
                                  <wp:extent cx="5897880" cy="2121408"/>
                                  <wp:effectExtent l="0" t="0" r="7620" b="0"/>
                                  <wp:docPr id="576815694" name="Picture 5768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15694" name="Picture 57681569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97880" cy="2121408"/>
                                          </a:xfrm>
                                          <a:prstGeom prst="rect">
                                            <a:avLst/>
                                          </a:prstGeom>
                                          <a:noFill/>
                                          <a:ln>
                                            <a:noFill/>
                                          </a:ln>
                                        </pic:spPr>
                                      </pic:pic>
                                    </a:graphicData>
                                  </a:graphic>
                                </wp:inline>
                              </w:drawing>
                            </w:r>
                          </w:p>
                          <w:p w14:paraId="629A4A9A" w14:textId="4068AD31" w:rsidR="00836969" w:rsidRPr="00787493" w:rsidRDefault="00836969" w:rsidP="00836969">
                            <w:pPr>
                              <w:rPr>
                                <w:rFonts w:cstheme="minorHAnsi"/>
                                <w:sz w:val="22"/>
                                <w:szCs w:val="22"/>
                              </w:rPr>
                            </w:pPr>
                            <w:r w:rsidRPr="0062015E">
                              <w:rPr>
                                <w:rFonts w:eastAsia="Times New Roman" w:cstheme="minorHAnsi"/>
                                <w:b/>
                                <w:bCs/>
                                <w:color w:val="002060"/>
                                <w:sz w:val="22"/>
                                <w:szCs w:val="22"/>
                              </w:rPr>
                              <w:t>Figure S1</w:t>
                            </w:r>
                            <w:r>
                              <w:rPr>
                                <w:rFonts w:eastAsia="Times New Roman" w:cstheme="minorHAnsi"/>
                                <w:b/>
                                <w:bCs/>
                                <w:color w:val="002060"/>
                                <w:sz w:val="22"/>
                                <w:szCs w:val="22"/>
                              </w:rPr>
                              <w:t>6</w:t>
                            </w:r>
                            <w:r w:rsidRPr="00D7372B">
                              <w:rPr>
                                <w:rFonts w:cstheme="minorHAnsi"/>
                                <w:sz w:val="22"/>
                                <w:szCs w:val="22"/>
                              </w:rPr>
                              <w:t xml:space="preserve"> – </w:t>
                            </w:r>
                            <w:r>
                              <w:rPr>
                                <w:rFonts w:eastAsia="Times New Roman" w:cstheme="minorHAnsi"/>
                                <w:color w:val="002060"/>
                                <w:sz w:val="22"/>
                                <w:szCs w:val="22"/>
                              </w:rPr>
                              <w:t>A and B. Mean firing rates of neurons in response to different offers as a function of value-coding, where 1 is preference for better options, and 0 is preference for worse options. C. Weight of each neuron on the 1-D choice dimension as a function of value coding.</w:t>
                            </w:r>
                            <w:r w:rsidRPr="00787493">
                              <w:rPr>
                                <w:rFonts w:eastAsia="Times New Roman" w:cstheme="minorHAnsi"/>
                                <w:color w:val="002060"/>
                                <w:sz w:val="22"/>
                                <w:szCs w:val="22"/>
                              </w:rPr>
                              <w:t xml:space="preserve"> </w:t>
                            </w:r>
                            <w:ins w:id="42" w:author="Wang Siyu" w:date="2023-08-15T03:09:00Z">
                              <w:r w:rsidR="00864FFE">
                                <w:rPr>
                                  <w:rFonts w:cstheme="minorHAnsi"/>
                                  <w:sz w:val="22"/>
                                  <w:szCs w:val="22"/>
                                </w:rPr>
                                <w:t>N = 8 for each animal.</w:t>
                              </w:r>
                            </w:ins>
                            <w:ins w:id="43" w:author="Wang Siyu" w:date="2023-08-15T03:15:00Z">
                              <w:r w:rsidR="00BD0C4D">
                                <w:rPr>
                                  <w:rFonts w:cstheme="minorHAnsi"/>
                                  <w:sz w:val="22"/>
                                  <w:szCs w:val="22"/>
                                </w:rPr>
                                <w:t xml:space="preserve"> </w:t>
                              </w:r>
                              <w:r w:rsidR="00BD0C4D" w:rsidRPr="00365EB4">
                                <w:rPr>
                                  <w:rFonts w:cstheme="minorHAnsi"/>
                                  <w:sz w:val="22"/>
                                  <w:szCs w:val="22"/>
                                </w:rPr>
                                <w:t>Data are presented as mean values +/- SEM</w:t>
                              </w:r>
                              <w:r w:rsidR="00BD0C4D">
                                <w:rPr>
                                  <w:rFonts w:cstheme="minorHAnsi"/>
                                  <w:sz w:val="22"/>
                                  <w:szCs w:val="22"/>
                                </w:rPr>
                                <w:t>.</w:t>
                              </w:r>
                            </w:ins>
                          </w:p>
                          <w:p w14:paraId="542CD52E" w14:textId="77777777" w:rsidR="00836969" w:rsidRDefault="00836969" w:rsidP="008369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8CCF1F" id="Text Box 1585516070" o:spid="_x0000_s1034" type="#_x0000_t202" style="width:474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" fillcolor="white [3201]" stroked="f" strokeweight=".5pt">
                <v:textbox>
                  <w:txbxContent>
                    <w:p w14:paraId="7F6BB8B7" w14:textId="77777777" w:rsidR="00836969" w:rsidRDefault="00836969" w:rsidP="00836969">
                      <w:pPr>
                        <w:jc w:val="center"/>
                      </w:pPr>
                      <w:r>
                        <w:rPr>
                          <w:rFonts w:ascii="Arial" w:eastAsia="Times New Roman" w:hAnsi="Arial" w:cs="Arial"/>
                          <w:noProof/>
                          <w:color w:val="0070C0"/>
                        </w:rPr>
                        <w:drawing>
                          <wp:inline distT="0" distB="0" distL="0" distR="0" wp14:anchorId="7A2FDED1" wp14:editId="1983E121">
                            <wp:extent cx="5897880" cy="2121408"/>
                            <wp:effectExtent l="0" t="0" r="7620" b="0"/>
                            <wp:docPr id="576815694" name="Picture 5768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15694" name="Picture 57681569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897880" cy="2121408"/>
                                    </a:xfrm>
                                    <a:prstGeom prst="rect">
                                      <a:avLst/>
                                    </a:prstGeom>
                                    <a:noFill/>
                                    <a:ln>
                                      <a:noFill/>
                                    </a:ln>
                                  </pic:spPr>
                                </pic:pic>
                              </a:graphicData>
                            </a:graphic>
                          </wp:inline>
                        </w:drawing>
                      </w:r>
                    </w:p>
                    <w:p w14:paraId="629A4A9A" w14:textId="4068AD31" w:rsidR="00836969" w:rsidRPr="00787493" w:rsidRDefault="00836969" w:rsidP="00836969">
                      <w:pPr>
                        <w:rPr>
                          <w:rFonts w:cstheme="minorHAnsi"/>
                          <w:sz w:val="22"/>
                          <w:szCs w:val="22"/>
                        </w:rPr>
                      </w:pPr>
                      <w:r w:rsidRPr="0062015E">
                        <w:rPr>
                          <w:rFonts w:eastAsia="Times New Roman" w:cstheme="minorHAnsi"/>
                          <w:b/>
                          <w:bCs/>
                          <w:color w:val="002060"/>
                          <w:sz w:val="22"/>
                          <w:szCs w:val="22"/>
                        </w:rPr>
                        <w:t>Figure S1</w:t>
                      </w:r>
                      <w:r>
                        <w:rPr>
                          <w:rFonts w:eastAsia="Times New Roman" w:cstheme="minorHAnsi"/>
                          <w:b/>
                          <w:bCs/>
                          <w:color w:val="002060"/>
                          <w:sz w:val="22"/>
                          <w:szCs w:val="22"/>
                        </w:rPr>
                        <w:t>6</w:t>
                      </w:r>
                      <w:r w:rsidRPr="00D7372B">
                        <w:rPr>
                          <w:rFonts w:cstheme="minorHAnsi"/>
                          <w:sz w:val="22"/>
                          <w:szCs w:val="22"/>
                        </w:rPr>
                        <w:t xml:space="preserve"> – </w:t>
                      </w:r>
                      <w:r>
                        <w:rPr>
                          <w:rFonts w:eastAsia="Times New Roman" w:cstheme="minorHAnsi"/>
                          <w:color w:val="002060"/>
                          <w:sz w:val="22"/>
                          <w:szCs w:val="22"/>
                        </w:rPr>
                        <w:t>A and B. Mean firing rates of neurons in response to different offers as a function of value-coding, where 1 is preference for better options, and 0 is preference for worse options. C. Weight of each neuron on the 1-D choice dimension as a function of value coding.</w:t>
                      </w:r>
                      <w:r w:rsidRPr="00787493">
                        <w:rPr>
                          <w:rFonts w:eastAsia="Times New Roman" w:cstheme="minorHAnsi"/>
                          <w:color w:val="002060"/>
                          <w:sz w:val="22"/>
                          <w:szCs w:val="22"/>
                        </w:rPr>
                        <w:t xml:space="preserve"> </w:t>
                      </w:r>
                      <w:ins w:id="44" w:author="Wang Siyu" w:date="2023-08-15T03:09:00Z">
                        <w:r w:rsidR="00864FFE">
                          <w:rPr>
                            <w:rFonts w:cstheme="minorHAnsi"/>
                            <w:sz w:val="22"/>
                            <w:szCs w:val="22"/>
                          </w:rPr>
                          <w:t>N = 8 for each animal.</w:t>
                        </w:r>
                      </w:ins>
                      <w:ins w:id="45" w:author="Wang Siyu" w:date="2023-08-15T03:15:00Z">
                        <w:r w:rsidR="00BD0C4D">
                          <w:rPr>
                            <w:rFonts w:cstheme="minorHAnsi"/>
                            <w:sz w:val="22"/>
                            <w:szCs w:val="22"/>
                          </w:rPr>
                          <w:t xml:space="preserve"> </w:t>
                        </w:r>
                        <w:r w:rsidR="00BD0C4D" w:rsidRPr="00365EB4">
                          <w:rPr>
                            <w:rFonts w:cstheme="minorHAnsi"/>
                            <w:sz w:val="22"/>
                            <w:szCs w:val="22"/>
                          </w:rPr>
                          <w:t>Data are presented as mean values +/- SEM</w:t>
                        </w:r>
                        <w:r w:rsidR="00BD0C4D">
                          <w:rPr>
                            <w:rFonts w:cstheme="minorHAnsi"/>
                            <w:sz w:val="22"/>
                            <w:szCs w:val="22"/>
                          </w:rPr>
                          <w:t>.</w:t>
                        </w:r>
                      </w:ins>
                    </w:p>
                    <w:p w14:paraId="542CD52E" w14:textId="77777777" w:rsidR="00836969" w:rsidRDefault="00836969" w:rsidP="00836969"/>
                  </w:txbxContent>
                </v:textbox>
                <w10:anchorlock/>
              </v:shape>
            </w:pict>
          </mc:Fallback>
        </mc:AlternateContent>
      </w:r>
      <w:r>
        <w:rPr>
          <w:rFonts w:cstheme="minorHAnsi"/>
          <w:sz w:val="22"/>
          <w:szCs w:val="22"/>
        </w:rPr>
        <w:br w:type="page"/>
      </w:r>
    </w:p>
    <w:p w14:paraId="7DAF3FA9" w14:textId="77777777" w:rsidR="00836969" w:rsidRDefault="00836969" w:rsidP="00836969">
      <w:pPr>
        <w:rPr>
          <w:rFonts w:cstheme="minorHAnsi"/>
          <w:b/>
          <w:bCs/>
          <w:sz w:val="22"/>
          <w:szCs w:val="22"/>
        </w:rPr>
      </w:pPr>
      <w:r w:rsidRPr="00FD3450">
        <w:rPr>
          <w:rFonts w:cstheme="minorHAnsi"/>
          <w:b/>
          <w:bCs/>
          <w:sz w:val="22"/>
          <w:szCs w:val="22"/>
        </w:rPr>
        <w:lastRenderedPageBreak/>
        <w:t>Supplementary Figure S</w:t>
      </w:r>
      <w:r>
        <w:rPr>
          <w:rFonts w:cstheme="minorHAnsi"/>
          <w:b/>
          <w:bCs/>
          <w:sz w:val="22"/>
          <w:szCs w:val="22"/>
        </w:rPr>
        <w:t>17</w:t>
      </w:r>
    </w:p>
    <w:p w14:paraId="472A21C4" w14:textId="77777777" w:rsidR="00836969" w:rsidRDefault="00836969" w:rsidP="00836969">
      <w:pPr>
        <w:rPr>
          <w:rFonts w:cstheme="minorHAnsi"/>
          <w:sz w:val="22"/>
          <w:szCs w:val="22"/>
        </w:rPr>
      </w:pPr>
      <w:r>
        <w:rPr>
          <w:rFonts w:ascii="Arial" w:eastAsia="Times New Roman" w:hAnsi="Arial" w:cs="Arial"/>
          <w:noProof/>
          <w:color w:val="0070C0"/>
        </w:rPr>
        <w:drawing>
          <wp:inline distT="0" distB="0" distL="0" distR="0" wp14:anchorId="530257FE" wp14:editId="1BF6935A">
            <wp:extent cx="5934075" cy="3996281"/>
            <wp:effectExtent l="0" t="0" r="0" b="4445"/>
            <wp:docPr id="162743732" name="Picture 162743732" descr="A diagram of different types of neur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732" name="Picture 162743732" descr="A diagram of different types of neurons&#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34075" cy="3996281"/>
                    </a:xfrm>
                    <a:prstGeom prst="rect">
                      <a:avLst/>
                    </a:prstGeom>
                    <a:noFill/>
                    <a:ln>
                      <a:noFill/>
                    </a:ln>
                  </pic:spPr>
                </pic:pic>
              </a:graphicData>
            </a:graphic>
          </wp:inline>
        </w:drawing>
      </w:r>
    </w:p>
    <w:p w14:paraId="365E4148" w14:textId="2E840024" w:rsidR="00836969" w:rsidRPr="00D32543" w:rsidRDefault="00836969" w:rsidP="00836969">
      <w:pPr>
        <w:rPr>
          <w:rFonts w:ascii="Arial" w:eastAsia="Times New Roman" w:hAnsi="Arial" w:cs="Arial"/>
        </w:rPr>
      </w:pPr>
      <w:r w:rsidRPr="00D32543">
        <w:rPr>
          <w:rFonts w:eastAsia="Times New Roman" w:cstheme="minorHAnsi"/>
          <w:b/>
          <w:bCs/>
          <w:sz w:val="22"/>
          <w:szCs w:val="22"/>
          <w:lang w:eastAsia="zh-CN"/>
        </w:rPr>
        <w:t>Figure S1</w:t>
      </w:r>
      <w:r>
        <w:rPr>
          <w:rFonts w:cstheme="minorHAnsi"/>
          <w:b/>
          <w:bCs/>
          <w:sz w:val="22"/>
          <w:szCs w:val="22"/>
        </w:rPr>
        <w:t>7</w:t>
      </w:r>
      <w:r>
        <w:rPr>
          <w:rFonts w:cstheme="minorHAnsi"/>
          <w:sz w:val="22"/>
          <w:szCs w:val="22"/>
        </w:rPr>
        <w:t xml:space="preserve"> </w:t>
      </w:r>
      <w:r w:rsidRPr="0005490B">
        <w:rPr>
          <w:rFonts w:cstheme="minorHAnsi"/>
          <w:sz w:val="22"/>
          <w:szCs w:val="22"/>
        </w:rPr>
        <w:t xml:space="preserve">– </w:t>
      </w:r>
      <w:r>
        <w:rPr>
          <w:rFonts w:cstheme="minorHAnsi"/>
          <w:sz w:val="22"/>
          <w:szCs w:val="22"/>
        </w:rPr>
        <w:t xml:space="preserve">A-C. </w:t>
      </w:r>
      <w:r w:rsidRPr="005B5A47">
        <w:rPr>
          <w:rFonts w:eastAsia="Times New Roman" w:cstheme="minorHAnsi"/>
          <w:sz w:val="22"/>
          <w:szCs w:val="22"/>
          <w:lang w:eastAsia="zh-CN"/>
        </w:rPr>
        <w:t xml:space="preserve">Correlation between </w:t>
      </w:r>
      <w:r>
        <w:rPr>
          <w:rFonts w:eastAsia="Times New Roman" w:cstheme="minorHAnsi"/>
          <w:sz w:val="22"/>
          <w:szCs w:val="22"/>
          <w:lang w:eastAsia="zh-CN"/>
        </w:rPr>
        <w:t xml:space="preserve">the retraction coefficient </w:t>
      </w:r>
      <w:r w:rsidRPr="005B5A47">
        <w:rPr>
          <w:rFonts w:eastAsia="Times New Roman" w:cstheme="minorHAnsi"/>
          <w:sz w:val="22"/>
          <w:szCs w:val="22"/>
          <w:lang w:eastAsia="zh-CN"/>
        </w:rPr>
        <w:t xml:space="preserve">for each cue, and the behavioral entropy of that cue.  </w:t>
      </w:r>
      <w:r>
        <w:rPr>
          <w:rFonts w:eastAsia="Times New Roman" w:cstheme="minorHAnsi"/>
          <w:sz w:val="22"/>
          <w:szCs w:val="22"/>
          <w:lang w:eastAsia="zh-CN"/>
        </w:rPr>
        <w:t>D-F. The retraction coefficients over time for certain vs uncertain cues.</w:t>
      </w:r>
      <w:ins w:id="46" w:author="Wang Siyu" w:date="2023-08-15T03:09:00Z">
        <w:r w:rsidR="00CA2010">
          <w:rPr>
            <w:rFonts w:eastAsia="Times New Roman" w:cstheme="minorHAnsi"/>
            <w:sz w:val="22"/>
            <w:szCs w:val="22"/>
            <w:lang w:eastAsia="zh-CN"/>
          </w:rPr>
          <w:t xml:space="preserve"> </w:t>
        </w:r>
        <w:r w:rsidR="00CA2010">
          <w:rPr>
            <w:rFonts w:cstheme="minorHAnsi"/>
            <w:sz w:val="22"/>
            <w:szCs w:val="22"/>
          </w:rPr>
          <w:t>N = 8 for each animal.</w:t>
        </w:r>
      </w:ins>
      <w:ins w:id="47" w:author="Wang Siyu" w:date="2023-08-15T03:15:00Z">
        <w:r w:rsidR="007D5C70">
          <w:rPr>
            <w:rFonts w:cstheme="minorHAnsi"/>
            <w:sz w:val="22"/>
            <w:szCs w:val="22"/>
          </w:rPr>
          <w:t xml:space="preserve"> </w:t>
        </w:r>
        <w:r w:rsidR="007D5C70" w:rsidRPr="00365EB4">
          <w:rPr>
            <w:rFonts w:cstheme="minorHAnsi"/>
            <w:sz w:val="22"/>
            <w:szCs w:val="22"/>
          </w:rPr>
          <w:t>Data are presented as mean values +/- SEM</w:t>
        </w:r>
        <w:r w:rsidR="007D5C70">
          <w:rPr>
            <w:rFonts w:cstheme="minorHAnsi"/>
            <w:sz w:val="22"/>
            <w:szCs w:val="22"/>
          </w:rPr>
          <w:t>.</w:t>
        </w:r>
      </w:ins>
    </w:p>
    <w:p w14:paraId="58FB4245" w14:textId="77777777" w:rsidR="00836969" w:rsidRPr="002912DE" w:rsidRDefault="00836969" w:rsidP="00836969">
      <w:pPr>
        <w:rPr>
          <w:rFonts w:cstheme="minorHAnsi"/>
          <w:sz w:val="22"/>
          <w:szCs w:val="22"/>
        </w:rPr>
      </w:pPr>
      <w:r>
        <w:rPr>
          <w:rFonts w:cstheme="minorHAnsi"/>
          <w:sz w:val="22"/>
          <w:szCs w:val="22"/>
        </w:rPr>
        <w:br w:type="page"/>
      </w:r>
    </w:p>
    <w:p w14:paraId="3A2A261C" w14:textId="77777777" w:rsidR="00836969" w:rsidRDefault="00836969" w:rsidP="00836969">
      <w:pPr>
        <w:rPr>
          <w:rFonts w:cstheme="minorHAnsi"/>
          <w:b/>
          <w:bCs/>
          <w:sz w:val="22"/>
          <w:szCs w:val="22"/>
        </w:rPr>
      </w:pPr>
      <w:r w:rsidRPr="00D7372B">
        <w:rPr>
          <w:rFonts w:cstheme="minorHAnsi"/>
          <w:b/>
          <w:bCs/>
          <w:sz w:val="22"/>
          <w:szCs w:val="22"/>
        </w:rPr>
        <w:lastRenderedPageBreak/>
        <w:t>Supplementary Figure S</w:t>
      </w:r>
      <w:r>
        <w:rPr>
          <w:rFonts w:cstheme="minorHAnsi"/>
          <w:b/>
          <w:bCs/>
          <w:sz w:val="22"/>
          <w:szCs w:val="22"/>
        </w:rPr>
        <w:t>18</w:t>
      </w:r>
    </w:p>
    <w:p w14:paraId="7E04E03A" w14:textId="77777777" w:rsidR="00836969" w:rsidRDefault="00836969" w:rsidP="00836969">
      <w:pPr>
        <w:rPr>
          <w:rFonts w:cstheme="minorHAnsi"/>
          <w:b/>
          <w:bCs/>
          <w:sz w:val="22"/>
          <w:szCs w:val="22"/>
        </w:rPr>
      </w:pPr>
    </w:p>
    <w:p w14:paraId="1C1B0C08" w14:textId="77777777" w:rsidR="00836969" w:rsidRPr="00284FA6" w:rsidRDefault="00836969" w:rsidP="00836969">
      <w:pPr>
        <w:rPr>
          <w:rFonts w:cstheme="minorHAnsi"/>
          <w:b/>
          <w:bCs/>
          <w:sz w:val="22"/>
          <w:szCs w:val="22"/>
        </w:rPr>
      </w:pPr>
      <w:r>
        <w:rPr>
          <w:rFonts w:cstheme="minorHAnsi"/>
          <w:b/>
          <w:bCs/>
          <w:noProof/>
          <w:sz w:val="22"/>
          <w:szCs w:val="22"/>
        </w:rPr>
        <w:drawing>
          <wp:inline distT="0" distB="0" distL="0" distR="0" wp14:anchorId="5D7FA2A2" wp14:editId="048F10E0">
            <wp:extent cx="5923434" cy="2007944"/>
            <wp:effectExtent l="0" t="0" r="1270" b="0"/>
            <wp:docPr id="6" name="Picture 6" descr="A diagram of a monkey 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monkey v&#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23434" cy="2007944"/>
                    </a:xfrm>
                    <a:prstGeom prst="rect">
                      <a:avLst/>
                    </a:prstGeom>
                  </pic:spPr>
                </pic:pic>
              </a:graphicData>
            </a:graphic>
          </wp:inline>
        </w:drawing>
      </w:r>
    </w:p>
    <w:p w14:paraId="54A9453A" w14:textId="3A2456A1" w:rsidR="00836969" w:rsidRDefault="00836969" w:rsidP="00836969">
      <w:pPr>
        <w:pStyle w:val="NormalWeb"/>
        <w:rPr>
          <w:rFonts w:asciiTheme="minorHAnsi" w:hAnsiTheme="minorHAnsi" w:cstheme="minorHAnsi"/>
          <w:color w:val="000000" w:themeColor="text1"/>
          <w:sz w:val="22"/>
          <w:szCs w:val="22"/>
        </w:rPr>
      </w:pPr>
      <w:r w:rsidRPr="009618BC">
        <w:rPr>
          <w:rFonts w:asciiTheme="minorHAnsi" w:hAnsiTheme="minorHAnsi" w:cstheme="minorHAnsi"/>
          <w:b/>
          <w:bCs/>
          <w:sz w:val="22"/>
          <w:szCs w:val="22"/>
        </w:rPr>
        <w:t>Figure S</w:t>
      </w:r>
      <w:r>
        <w:rPr>
          <w:rFonts w:asciiTheme="minorHAnsi" w:hAnsiTheme="minorHAnsi" w:cstheme="minorHAnsi"/>
          <w:b/>
          <w:bCs/>
          <w:sz w:val="22"/>
          <w:szCs w:val="22"/>
        </w:rPr>
        <w:t>1</w:t>
      </w:r>
      <w:r w:rsidRPr="009618BC">
        <w:rPr>
          <w:rFonts w:asciiTheme="minorHAnsi" w:hAnsiTheme="minorHAnsi" w:cstheme="minorHAnsi"/>
          <w:b/>
          <w:bCs/>
          <w:sz w:val="22"/>
          <w:szCs w:val="22"/>
        </w:rPr>
        <w:t>8</w:t>
      </w:r>
      <w:r w:rsidRPr="00D7372B">
        <w:rPr>
          <w:rFonts w:asciiTheme="minorHAnsi" w:hAnsiTheme="minorHAnsi" w:cstheme="minorHAnsi"/>
          <w:sz w:val="22"/>
          <w:szCs w:val="22"/>
        </w:rPr>
        <w:t xml:space="preserve"> – Retraction coefficients vs </w:t>
      </w:r>
      <w:r>
        <w:rPr>
          <w:rFonts w:asciiTheme="minorHAnsi" w:hAnsiTheme="minorHAnsi" w:cstheme="minorHAnsi"/>
          <w:sz w:val="22"/>
          <w:szCs w:val="22"/>
        </w:rPr>
        <w:t xml:space="preserve">accept </w:t>
      </w:r>
      <w:r w:rsidRPr="00D7372B">
        <w:rPr>
          <w:rFonts w:asciiTheme="minorHAnsi" w:hAnsiTheme="minorHAnsi" w:cstheme="minorHAnsi"/>
          <w:sz w:val="22"/>
          <w:szCs w:val="22"/>
        </w:rPr>
        <w:t xml:space="preserve">reaction time. A. The correlations between retraction coefficients and reaction time for </w:t>
      </w:r>
      <w:r>
        <w:rPr>
          <w:rFonts w:asciiTheme="minorHAnsi" w:hAnsiTheme="minorHAnsi" w:cstheme="minorHAnsi"/>
          <w:sz w:val="22"/>
          <w:szCs w:val="22"/>
        </w:rPr>
        <w:t>accept</w:t>
      </w:r>
      <w:r w:rsidRPr="00D7372B">
        <w:rPr>
          <w:rFonts w:asciiTheme="minorHAnsi" w:hAnsiTheme="minorHAnsi" w:cstheme="minorHAnsi"/>
          <w:sz w:val="22"/>
          <w:szCs w:val="22"/>
        </w:rPr>
        <w:t xml:space="preserve"> decisions over time.</w:t>
      </w:r>
      <w:ins w:id="48" w:author="Wang Siyu" w:date="2023-08-15T03:09:00Z">
        <w:r w:rsidR="00FF4F09">
          <w:rPr>
            <w:rFonts w:asciiTheme="minorHAnsi" w:hAnsiTheme="minorHAnsi" w:cstheme="minorHAnsi"/>
            <w:sz w:val="22"/>
            <w:szCs w:val="22"/>
          </w:rPr>
          <w:t xml:space="preserve"> </w:t>
        </w:r>
        <w:r w:rsidR="00FF4F09">
          <w:rPr>
            <w:rFonts w:asciiTheme="minorHAnsi" w:hAnsiTheme="minorHAnsi" w:cstheme="minorHAnsi"/>
            <w:sz w:val="22"/>
            <w:szCs w:val="22"/>
          </w:rPr>
          <w:t>N = 8 for each animal.</w:t>
        </w:r>
      </w:ins>
      <w:r w:rsidRPr="00D7372B">
        <w:rPr>
          <w:rFonts w:asciiTheme="minorHAnsi" w:hAnsiTheme="minorHAnsi" w:cstheme="minorHAnsi"/>
          <w:sz w:val="22"/>
          <w:szCs w:val="22"/>
        </w:rPr>
        <w:t xml:space="preserve"> </w:t>
      </w:r>
      <w:ins w:id="49" w:author="Wang Siyu" w:date="2023-08-15T03:16:00Z">
        <w:r w:rsidR="00EE0C09" w:rsidRPr="00365EB4">
          <w:rPr>
            <w:rFonts w:cstheme="minorHAnsi"/>
            <w:sz w:val="22"/>
            <w:szCs w:val="22"/>
          </w:rPr>
          <w:t>Data are presented as mean values +/- SEM</w:t>
        </w:r>
        <w:r w:rsidR="00EE0C09">
          <w:rPr>
            <w:rFonts w:cstheme="minorHAnsi"/>
            <w:sz w:val="22"/>
            <w:szCs w:val="22"/>
          </w:rPr>
          <w:t>.</w:t>
        </w:r>
        <w:r w:rsidR="00EE0C09">
          <w:rPr>
            <w:rFonts w:cstheme="minorHAnsi"/>
            <w:sz w:val="22"/>
            <w:szCs w:val="22"/>
          </w:rPr>
          <w:t xml:space="preserve"> </w:t>
        </w:r>
      </w:ins>
      <w:r>
        <w:rPr>
          <w:rFonts w:asciiTheme="minorHAnsi" w:hAnsiTheme="minorHAnsi" w:cstheme="minorHAnsi"/>
          <w:sz w:val="22"/>
          <w:szCs w:val="22"/>
        </w:rPr>
        <w:t>B.</w:t>
      </w:r>
      <w:r w:rsidRPr="00D7372B">
        <w:rPr>
          <w:rFonts w:asciiTheme="minorHAnsi" w:hAnsiTheme="minorHAnsi" w:cstheme="minorHAnsi"/>
          <w:sz w:val="22"/>
          <w:szCs w:val="22"/>
        </w:rPr>
        <w:t xml:space="preserve"> The correlations between retraction coefficients at average </w:t>
      </w:r>
      <w:r>
        <w:rPr>
          <w:rFonts w:asciiTheme="minorHAnsi" w:hAnsiTheme="minorHAnsi" w:cstheme="minorHAnsi"/>
          <w:sz w:val="22"/>
          <w:szCs w:val="22"/>
        </w:rPr>
        <w:t xml:space="preserve">reaction </w:t>
      </w:r>
      <w:r w:rsidRPr="00D7372B">
        <w:rPr>
          <w:rFonts w:asciiTheme="minorHAnsi" w:hAnsiTheme="minorHAnsi" w:cstheme="minorHAnsi"/>
          <w:sz w:val="22"/>
          <w:szCs w:val="22"/>
        </w:rPr>
        <w:t xml:space="preserve">time </w:t>
      </w:r>
      <w:r>
        <w:rPr>
          <w:rFonts w:asciiTheme="minorHAnsi" w:hAnsiTheme="minorHAnsi" w:cstheme="minorHAnsi"/>
          <w:sz w:val="22"/>
          <w:szCs w:val="22"/>
        </w:rPr>
        <w:t>for</w:t>
      </w:r>
      <w:r w:rsidRPr="00D7372B">
        <w:rPr>
          <w:rFonts w:asciiTheme="minorHAnsi" w:hAnsiTheme="minorHAnsi" w:cstheme="minorHAnsi"/>
          <w:sz w:val="22"/>
          <w:szCs w:val="22"/>
        </w:rPr>
        <w:t xml:space="preserve"> </w:t>
      </w:r>
      <w:r>
        <w:rPr>
          <w:rFonts w:asciiTheme="minorHAnsi" w:hAnsiTheme="minorHAnsi" w:cstheme="minorHAnsi"/>
          <w:sz w:val="22"/>
          <w:szCs w:val="22"/>
        </w:rPr>
        <w:t>reject</w:t>
      </w:r>
      <w:r w:rsidRPr="00D7372B">
        <w:rPr>
          <w:rFonts w:asciiTheme="minorHAnsi" w:hAnsiTheme="minorHAnsi" w:cstheme="minorHAnsi"/>
          <w:sz w:val="22"/>
          <w:szCs w:val="22"/>
        </w:rPr>
        <w:t xml:space="preserve"> </w:t>
      </w:r>
      <w:r w:rsidRPr="00C33A51">
        <w:rPr>
          <w:rFonts w:asciiTheme="minorHAnsi" w:hAnsiTheme="minorHAnsi" w:cstheme="minorHAnsi"/>
          <w:color w:val="000000" w:themeColor="text1"/>
          <w:sz w:val="22"/>
          <w:szCs w:val="22"/>
        </w:rPr>
        <w:t>decision</w:t>
      </w:r>
      <w:r>
        <w:rPr>
          <w:rFonts w:asciiTheme="minorHAnsi" w:hAnsiTheme="minorHAnsi" w:cstheme="minorHAnsi"/>
          <w:color w:val="000000" w:themeColor="text1"/>
          <w:sz w:val="22"/>
          <w:szCs w:val="22"/>
        </w:rPr>
        <w:t>s</w:t>
      </w:r>
      <w:r w:rsidRPr="00C33A51">
        <w:rPr>
          <w:rFonts w:asciiTheme="minorHAnsi" w:hAnsiTheme="minorHAnsi" w:cstheme="minorHAnsi"/>
          <w:color w:val="000000" w:themeColor="text1"/>
          <w:sz w:val="22"/>
          <w:szCs w:val="22"/>
        </w:rPr>
        <w:t xml:space="preserve"> and reaction time for </w:t>
      </w:r>
      <w:r>
        <w:rPr>
          <w:rFonts w:asciiTheme="minorHAnsi" w:hAnsiTheme="minorHAnsi" w:cstheme="minorHAnsi"/>
          <w:color w:val="000000" w:themeColor="text1"/>
          <w:sz w:val="22"/>
          <w:szCs w:val="22"/>
        </w:rPr>
        <w:t>accept</w:t>
      </w:r>
      <w:r w:rsidRPr="00C33A51">
        <w:rPr>
          <w:rFonts w:asciiTheme="minorHAnsi" w:hAnsiTheme="minorHAnsi" w:cstheme="minorHAnsi"/>
          <w:color w:val="000000" w:themeColor="text1"/>
          <w:sz w:val="22"/>
          <w:szCs w:val="22"/>
        </w:rPr>
        <w:t xml:space="preserve"> decisions (monkey V, r = </w:t>
      </w:r>
      <w:r>
        <w:rPr>
          <w:rFonts w:asciiTheme="minorHAnsi" w:hAnsiTheme="minorHAnsi" w:cstheme="minorHAnsi"/>
          <w:color w:val="000000" w:themeColor="text1"/>
          <w:sz w:val="22"/>
          <w:szCs w:val="22"/>
        </w:rPr>
        <w:t>-0.05</w:t>
      </w:r>
      <w:r w:rsidRPr="00C33A51">
        <w:rPr>
          <w:rFonts w:asciiTheme="minorHAnsi" w:hAnsiTheme="minorHAnsi" w:cstheme="minorHAnsi"/>
          <w:color w:val="000000" w:themeColor="text1"/>
          <w:sz w:val="22"/>
          <w:szCs w:val="22"/>
        </w:rPr>
        <w:t>, p = 0.</w:t>
      </w:r>
      <w:r>
        <w:rPr>
          <w:rFonts w:asciiTheme="minorHAnsi" w:hAnsiTheme="minorHAnsi" w:cstheme="minorHAnsi"/>
          <w:color w:val="000000" w:themeColor="text1"/>
          <w:sz w:val="22"/>
          <w:szCs w:val="22"/>
        </w:rPr>
        <w:t>753</w:t>
      </w:r>
      <w:r w:rsidRPr="00C33A51">
        <w:rPr>
          <w:rFonts w:asciiTheme="minorHAnsi" w:hAnsiTheme="minorHAnsi" w:cstheme="minorHAnsi"/>
          <w:color w:val="000000" w:themeColor="text1"/>
          <w:sz w:val="22"/>
          <w:szCs w:val="22"/>
        </w:rPr>
        <w:t xml:space="preserve">). C.  Same as B for monkey </w:t>
      </w:r>
      <w:r>
        <w:rPr>
          <w:rFonts w:asciiTheme="minorHAnsi" w:hAnsiTheme="minorHAnsi" w:cstheme="minorHAnsi"/>
          <w:color w:val="000000" w:themeColor="text1"/>
          <w:sz w:val="22"/>
          <w:szCs w:val="22"/>
        </w:rPr>
        <w:t>W</w:t>
      </w:r>
      <w:r w:rsidRPr="00C33A51">
        <w:rPr>
          <w:rFonts w:asciiTheme="minorHAnsi" w:hAnsiTheme="minorHAnsi" w:cstheme="minorHAnsi"/>
          <w:color w:val="000000" w:themeColor="text1"/>
          <w:sz w:val="22"/>
          <w:szCs w:val="22"/>
        </w:rPr>
        <w:t xml:space="preserve"> (monkey </w:t>
      </w:r>
      <w:r>
        <w:rPr>
          <w:rFonts w:asciiTheme="minorHAnsi" w:hAnsiTheme="minorHAnsi" w:cstheme="minorHAnsi"/>
          <w:color w:val="000000" w:themeColor="text1"/>
          <w:sz w:val="22"/>
          <w:szCs w:val="22"/>
        </w:rPr>
        <w:t>W</w:t>
      </w:r>
      <w:r w:rsidRPr="00C33A51">
        <w:rPr>
          <w:rFonts w:asciiTheme="minorHAnsi" w:hAnsiTheme="minorHAnsi" w:cstheme="minorHAnsi"/>
          <w:color w:val="000000" w:themeColor="text1"/>
          <w:sz w:val="22"/>
          <w:szCs w:val="22"/>
        </w:rPr>
        <w:t>, r = -0.</w:t>
      </w:r>
      <w:r>
        <w:rPr>
          <w:rFonts w:asciiTheme="minorHAnsi" w:hAnsiTheme="minorHAnsi" w:cstheme="minorHAnsi"/>
          <w:color w:val="000000" w:themeColor="text1"/>
          <w:sz w:val="22"/>
          <w:szCs w:val="22"/>
        </w:rPr>
        <w:t>38</w:t>
      </w:r>
      <w:r w:rsidRPr="00C33A51">
        <w:rPr>
          <w:rFonts w:asciiTheme="minorHAnsi" w:hAnsiTheme="minorHAnsi" w:cstheme="minorHAnsi"/>
          <w:color w:val="000000" w:themeColor="text1"/>
          <w:sz w:val="22"/>
          <w:szCs w:val="22"/>
        </w:rPr>
        <w:t xml:space="preserve">, p </w:t>
      </w:r>
      <w:r>
        <w:rPr>
          <w:rFonts w:asciiTheme="minorHAnsi" w:hAnsiTheme="minorHAnsi" w:cstheme="minorHAnsi"/>
          <w:color w:val="000000" w:themeColor="text1"/>
          <w:sz w:val="22"/>
          <w:szCs w:val="22"/>
        </w:rPr>
        <w:t>= 0.021</w:t>
      </w:r>
      <w:r w:rsidRPr="00C33A51">
        <w:rPr>
          <w:rFonts w:asciiTheme="minorHAnsi" w:hAnsiTheme="minorHAnsi" w:cstheme="minorHAnsi"/>
          <w:color w:val="000000" w:themeColor="text1"/>
          <w:sz w:val="22"/>
          <w:szCs w:val="22"/>
        </w:rPr>
        <w:t>).</w:t>
      </w:r>
    </w:p>
    <w:p w14:paraId="7CD1B65B" w14:textId="77777777" w:rsidR="00836969" w:rsidRPr="00076C76" w:rsidRDefault="00836969" w:rsidP="00836969">
      <w:pPr>
        <w:rPr>
          <w:rFonts w:eastAsia="Times New Roman" w:cstheme="minorHAnsi"/>
          <w:color w:val="000000" w:themeColor="text1"/>
          <w:sz w:val="22"/>
          <w:szCs w:val="22"/>
          <w:lang w:eastAsia="zh-CN"/>
        </w:rPr>
      </w:pPr>
      <w:r>
        <w:rPr>
          <w:rFonts w:cstheme="minorHAnsi"/>
          <w:sz w:val="22"/>
          <w:szCs w:val="22"/>
        </w:rPr>
        <w:br w:type="page"/>
      </w:r>
    </w:p>
    <w:p w14:paraId="144DBDAB" w14:textId="77777777" w:rsidR="00836969" w:rsidRDefault="00836969" w:rsidP="00836969">
      <w:pPr>
        <w:rPr>
          <w:rFonts w:cstheme="minorHAnsi"/>
          <w:sz w:val="22"/>
          <w:szCs w:val="22"/>
        </w:rPr>
      </w:pPr>
      <w:r>
        <w:rPr>
          <w:rFonts w:ascii="Arial" w:eastAsia="Times New Roman" w:hAnsi="Arial" w:cs="Arial"/>
          <w:noProof/>
          <w:color w:val="0070C0"/>
        </w:rPr>
        <w:lastRenderedPageBreak/>
        <mc:AlternateContent>
          <mc:Choice Requires="wps">
            <w:drawing>
              <wp:anchor distT="0" distB="0" distL="114300" distR="114300" simplePos="0" relativeHeight="251661312" behindDoc="0" locked="0" layoutInCell="1" allowOverlap="1" wp14:anchorId="7F8703B0" wp14:editId="79A57E7B">
                <wp:simplePos x="0" y="0"/>
                <wp:positionH relativeFrom="margin">
                  <wp:align>left</wp:align>
                </wp:positionH>
                <wp:positionV relativeFrom="paragraph">
                  <wp:posOffset>171450</wp:posOffset>
                </wp:positionV>
                <wp:extent cx="5972175" cy="8324850"/>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72175" cy="8324850"/>
                        </a:xfrm>
                        <a:prstGeom prst="rect">
                          <a:avLst/>
                        </a:prstGeom>
                        <a:noFill/>
                        <a:ln w="6350">
                          <a:noFill/>
                        </a:ln>
                      </wps:spPr>
                      <wps:txbx>
                        <w:txbxContent>
                          <w:p w14:paraId="7360635C" w14:textId="77777777" w:rsidR="00836969" w:rsidRDefault="00836969" w:rsidP="00836969">
                            <w:pPr>
                              <w:jc w:val="center"/>
                            </w:pPr>
                            <w:r>
                              <w:rPr>
                                <w:noProof/>
                              </w:rPr>
                              <w:drawing>
                                <wp:inline distT="0" distB="0" distL="0" distR="0" wp14:anchorId="052C4476" wp14:editId="0E4B0676">
                                  <wp:extent cx="5770023" cy="7384415"/>
                                  <wp:effectExtent l="0" t="0" r="2540" b="6985"/>
                                  <wp:docPr id="2104052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2247"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70023" cy="7384415"/>
                                          </a:xfrm>
                                          <a:prstGeom prst="rect">
                                            <a:avLst/>
                                          </a:prstGeom>
                                          <a:noFill/>
                                          <a:ln>
                                            <a:noFill/>
                                          </a:ln>
                                        </pic:spPr>
                                      </pic:pic>
                                    </a:graphicData>
                                  </a:graphic>
                                </wp:inline>
                              </w:drawing>
                            </w:r>
                          </w:p>
                          <w:p w14:paraId="53D0BF59" w14:textId="77777777" w:rsidR="00836969" w:rsidRPr="001471FA" w:rsidRDefault="00836969" w:rsidP="00836969">
                            <w:pPr>
                              <w:rPr>
                                <w:rFonts w:cstheme="minorHAnsi"/>
                                <w:color w:val="000000" w:themeColor="text1"/>
                                <w:sz w:val="22"/>
                                <w:szCs w:val="22"/>
                              </w:rPr>
                            </w:pPr>
                            <w:r w:rsidRPr="001471FA">
                              <w:rPr>
                                <w:rFonts w:eastAsia="Times New Roman" w:cstheme="minorHAnsi"/>
                                <w:b/>
                                <w:bCs/>
                                <w:color w:val="000000" w:themeColor="text1"/>
                                <w:sz w:val="22"/>
                                <w:szCs w:val="22"/>
                              </w:rPr>
                              <w:t>Figure S19</w:t>
                            </w:r>
                            <w:r w:rsidRPr="001471FA">
                              <w:rPr>
                                <w:rFonts w:cstheme="minorHAnsi"/>
                                <w:color w:val="000000" w:themeColor="text1"/>
                                <w:sz w:val="22"/>
                                <w:szCs w:val="22"/>
                              </w:rPr>
                              <w:t xml:space="preserve"> – </w:t>
                            </w:r>
                            <w:r w:rsidRPr="001471FA">
                              <w:rPr>
                                <w:rFonts w:eastAsia="Times New Roman" w:cstheme="minorHAnsi"/>
                                <w:color w:val="000000" w:themeColor="text1"/>
                                <w:sz w:val="22"/>
                                <w:szCs w:val="22"/>
                              </w:rPr>
                              <w:t xml:space="preserve">Parameter recovery for the linear dynamical system model. </w:t>
                            </w:r>
                            <m:oMath>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A</m:t>
                                  </m:r>
                                </m:e>
                                <m:sub>
                                  <m:r>
                                    <w:rPr>
                                      <w:rFonts w:ascii="Cambria Math" w:eastAsia="Times New Roman" w:hAnsi="Cambria Math" w:cstheme="minorHAnsi"/>
                                      <w:color w:val="000000" w:themeColor="text1"/>
                                      <w:sz w:val="22"/>
                                      <w:szCs w:val="22"/>
                                    </w:rPr>
                                    <m:t>1</m:t>
                                  </m:r>
                                </m:sub>
                              </m:sSub>
                            </m:oMath>
                            <w:r w:rsidRPr="001471FA">
                              <w:rPr>
                                <w:rFonts w:eastAsia="Times New Roman" w:cstheme="minorHAnsi"/>
                                <w:color w:val="000000" w:themeColor="text1"/>
                                <w:sz w:val="22"/>
                                <w:szCs w:val="22"/>
                              </w:rPr>
                              <w:t xml:space="preserve"> to </w:t>
                            </w:r>
                            <m:oMath>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A</m:t>
                                  </m:r>
                                </m:e>
                                <m:sub>
                                  <m:r>
                                    <w:rPr>
                                      <w:rFonts w:ascii="Cambria Math" w:eastAsia="Times New Roman" w:hAnsi="Cambria Math" w:cstheme="minorHAnsi"/>
                                      <w:color w:val="000000" w:themeColor="text1"/>
                                      <w:sz w:val="22"/>
                                      <w:szCs w:val="22"/>
                                    </w:rPr>
                                    <m:t>9</m:t>
                                  </m:r>
                                </m:sub>
                              </m:sSub>
                            </m:oMath>
                            <w:r w:rsidRPr="001471FA">
                              <w:rPr>
                                <w:rFonts w:eastAsia="Times New Roman" w:cstheme="minorHAnsi"/>
                                <w:color w:val="000000" w:themeColor="text1"/>
                                <w:sz w:val="22"/>
                                <w:szCs w:val="22"/>
                              </w:rPr>
                              <w:t xml:space="preserve"> are the 9 different cue-specific retraction coefficients (panels A-I). </w:t>
                            </w:r>
                            <m:oMath>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X</m:t>
                                  </m:r>
                                </m:e>
                                <m:sub>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0</m:t>
                                      </m:r>
                                    </m:e>
                                    <m:sub>
                                      <m:r>
                                        <w:rPr>
                                          <w:rFonts w:ascii="Cambria Math" w:eastAsia="Times New Roman" w:hAnsi="Cambria Math" w:cstheme="minorHAnsi"/>
                                          <w:color w:val="000000" w:themeColor="text1"/>
                                          <w:sz w:val="22"/>
                                          <w:szCs w:val="22"/>
                                        </w:rPr>
                                        <m:t>1</m:t>
                                      </m:r>
                                    </m:sub>
                                  </m:sSub>
                                </m:sub>
                              </m:sSub>
                            </m:oMath>
                            <w:r w:rsidRPr="001471FA">
                              <w:rPr>
                                <w:rFonts w:eastAsia="Times New Roman" w:cstheme="minorHAnsi"/>
                                <w:color w:val="000000" w:themeColor="text1"/>
                                <w:sz w:val="22"/>
                                <w:szCs w:val="22"/>
                              </w:rPr>
                              <w:t xml:space="preserve"> and </w:t>
                            </w:r>
                            <m:oMath>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X</m:t>
                                  </m:r>
                                </m:e>
                                <m:sub>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0</m:t>
                                      </m:r>
                                    </m:e>
                                    <m:sub>
                                      <m:r>
                                        <w:rPr>
                                          <w:rFonts w:ascii="Cambria Math" w:eastAsia="Times New Roman" w:hAnsi="Cambria Math" w:cstheme="minorHAnsi"/>
                                          <w:color w:val="000000" w:themeColor="text1"/>
                                          <w:sz w:val="22"/>
                                          <w:szCs w:val="22"/>
                                        </w:rPr>
                                        <m:t>2</m:t>
                                      </m:r>
                                    </m:sub>
                                  </m:sSub>
                                </m:sub>
                              </m:sSub>
                            </m:oMath>
                            <w:r w:rsidRPr="001471FA">
                              <w:rPr>
                                <w:rFonts w:eastAsia="Times New Roman" w:cstheme="minorHAnsi"/>
                                <w:color w:val="000000" w:themeColor="text1"/>
                                <w:sz w:val="22"/>
                                <w:szCs w:val="22"/>
                              </w:rPr>
                              <w:t xml:space="preserve"> are the undriven fixed point for reject and accept decisions, respectively (panels J-K). </w:t>
                            </w:r>
                            <m:oMath>
                              <m:r>
                                <w:rPr>
                                  <w:rFonts w:ascii="Cambria Math" w:eastAsia="Times New Roman" w:hAnsi="Cambria Math" w:cstheme="minorHAnsi"/>
                                  <w:color w:val="000000" w:themeColor="text1"/>
                                  <w:sz w:val="22"/>
                                  <w:szCs w:val="22"/>
                                </w:rPr>
                                <m:t>β</m:t>
                              </m:r>
                            </m:oMath>
                            <w:r w:rsidRPr="001471FA">
                              <w:rPr>
                                <w:rFonts w:eastAsia="Times New Roman" w:cstheme="minorHAnsi"/>
                                <w:color w:val="000000" w:themeColor="text1"/>
                                <w:sz w:val="22"/>
                                <w:szCs w:val="22"/>
                              </w:rPr>
                              <w:t xml:space="preserve"> is the evidence accumulation coefficient (panel L). Dotted line is the diagonal line.</w:t>
                            </w:r>
                          </w:p>
                          <w:p w14:paraId="0A49AE26" w14:textId="77777777" w:rsidR="00836969" w:rsidRDefault="00836969" w:rsidP="00836969"/>
                          <w:p w14:paraId="47AAA219" w14:textId="77777777" w:rsidR="00836969" w:rsidRDefault="00836969" w:rsidP="008369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703B0" id="Text Box 11" o:spid="_x0000_s1035" type="#_x0000_t202" style="position:absolute;margin-left:0;margin-top:13.5pt;width:470.25pt;height:655.5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" filled="f" stroked="f" strokeweight=".5pt">
                <v:textbox>
                  <w:txbxContent>
                    <w:p w14:paraId="7360635C" w14:textId="77777777" w:rsidR="00836969" w:rsidRDefault="00836969" w:rsidP="00836969">
                      <w:pPr>
                        <w:jc w:val="center"/>
                      </w:pPr>
                      <w:r>
                        <w:rPr>
                          <w:noProof/>
                        </w:rPr>
                        <w:drawing>
                          <wp:inline distT="0" distB="0" distL="0" distR="0" wp14:anchorId="052C4476" wp14:editId="0E4B0676">
                            <wp:extent cx="5770023" cy="7384415"/>
                            <wp:effectExtent l="0" t="0" r="2540" b="6985"/>
                            <wp:docPr id="2104052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2247"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70023" cy="7384415"/>
                                    </a:xfrm>
                                    <a:prstGeom prst="rect">
                                      <a:avLst/>
                                    </a:prstGeom>
                                    <a:noFill/>
                                    <a:ln>
                                      <a:noFill/>
                                    </a:ln>
                                  </pic:spPr>
                                </pic:pic>
                              </a:graphicData>
                            </a:graphic>
                          </wp:inline>
                        </w:drawing>
                      </w:r>
                    </w:p>
                    <w:p w14:paraId="53D0BF59" w14:textId="77777777" w:rsidR="00836969" w:rsidRPr="001471FA" w:rsidRDefault="00836969" w:rsidP="00836969">
                      <w:pPr>
                        <w:rPr>
                          <w:rFonts w:cstheme="minorHAnsi"/>
                          <w:color w:val="000000" w:themeColor="text1"/>
                          <w:sz w:val="22"/>
                          <w:szCs w:val="22"/>
                        </w:rPr>
                      </w:pPr>
                      <w:r w:rsidRPr="001471FA">
                        <w:rPr>
                          <w:rFonts w:eastAsia="Times New Roman" w:cstheme="minorHAnsi"/>
                          <w:b/>
                          <w:bCs/>
                          <w:color w:val="000000" w:themeColor="text1"/>
                          <w:sz w:val="22"/>
                          <w:szCs w:val="22"/>
                        </w:rPr>
                        <w:t>Figure S19</w:t>
                      </w:r>
                      <w:r w:rsidRPr="001471FA">
                        <w:rPr>
                          <w:rFonts w:cstheme="minorHAnsi"/>
                          <w:color w:val="000000" w:themeColor="text1"/>
                          <w:sz w:val="22"/>
                          <w:szCs w:val="22"/>
                        </w:rPr>
                        <w:t xml:space="preserve"> – </w:t>
                      </w:r>
                      <w:r w:rsidRPr="001471FA">
                        <w:rPr>
                          <w:rFonts w:eastAsia="Times New Roman" w:cstheme="minorHAnsi"/>
                          <w:color w:val="000000" w:themeColor="text1"/>
                          <w:sz w:val="22"/>
                          <w:szCs w:val="22"/>
                        </w:rPr>
                        <w:t xml:space="preserve">Parameter recovery for the linear dynamical system model. </w:t>
                      </w:r>
                      <m:oMath>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A</m:t>
                            </m:r>
                          </m:e>
                          <m:sub>
                            <m:r>
                              <w:rPr>
                                <w:rFonts w:ascii="Cambria Math" w:eastAsia="Times New Roman" w:hAnsi="Cambria Math" w:cstheme="minorHAnsi"/>
                                <w:color w:val="000000" w:themeColor="text1"/>
                                <w:sz w:val="22"/>
                                <w:szCs w:val="22"/>
                              </w:rPr>
                              <m:t>1</m:t>
                            </m:r>
                          </m:sub>
                        </m:sSub>
                      </m:oMath>
                      <w:r w:rsidRPr="001471FA">
                        <w:rPr>
                          <w:rFonts w:eastAsia="Times New Roman" w:cstheme="minorHAnsi"/>
                          <w:color w:val="000000" w:themeColor="text1"/>
                          <w:sz w:val="22"/>
                          <w:szCs w:val="22"/>
                        </w:rPr>
                        <w:t xml:space="preserve"> to </w:t>
                      </w:r>
                      <m:oMath>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A</m:t>
                            </m:r>
                          </m:e>
                          <m:sub>
                            <m:r>
                              <w:rPr>
                                <w:rFonts w:ascii="Cambria Math" w:eastAsia="Times New Roman" w:hAnsi="Cambria Math" w:cstheme="minorHAnsi"/>
                                <w:color w:val="000000" w:themeColor="text1"/>
                                <w:sz w:val="22"/>
                                <w:szCs w:val="22"/>
                              </w:rPr>
                              <m:t>9</m:t>
                            </m:r>
                          </m:sub>
                        </m:sSub>
                      </m:oMath>
                      <w:r w:rsidRPr="001471FA">
                        <w:rPr>
                          <w:rFonts w:eastAsia="Times New Roman" w:cstheme="minorHAnsi"/>
                          <w:color w:val="000000" w:themeColor="text1"/>
                          <w:sz w:val="22"/>
                          <w:szCs w:val="22"/>
                        </w:rPr>
                        <w:t xml:space="preserve"> are the 9 different cue-specific retraction coefficients (panels A-I). </w:t>
                      </w:r>
                      <m:oMath>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X</m:t>
                            </m:r>
                          </m:e>
                          <m:sub>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0</m:t>
                                </m:r>
                              </m:e>
                              <m:sub>
                                <m:r>
                                  <w:rPr>
                                    <w:rFonts w:ascii="Cambria Math" w:eastAsia="Times New Roman" w:hAnsi="Cambria Math" w:cstheme="minorHAnsi"/>
                                    <w:color w:val="000000" w:themeColor="text1"/>
                                    <w:sz w:val="22"/>
                                    <w:szCs w:val="22"/>
                                  </w:rPr>
                                  <m:t>1</m:t>
                                </m:r>
                              </m:sub>
                            </m:sSub>
                          </m:sub>
                        </m:sSub>
                      </m:oMath>
                      <w:r w:rsidRPr="001471FA">
                        <w:rPr>
                          <w:rFonts w:eastAsia="Times New Roman" w:cstheme="minorHAnsi"/>
                          <w:color w:val="000000" w:themeColor="text1"/>
                          <w:sz w:val="22"/>
                          <w:szCs w:val="22"/>
                        </w:rPr>
                        <w:t xml:space="preserve"> and </w:t>
                      </w:r>
                      <m:oMath>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X</m:t>
                            </m:r>
                          </m:e>
                          <m:sub>
                            <m:sSub>
                              <m:sSubPr>
                                <m:ctrlPr>
                                  <w:rPr>
                                    <w:rFonts w:ascii="Cambria Math" w:eastAsia="Times New Roman" w:hAnsi="Cambria Math" w:cstheme="minorHAnsi"/>
                                    <w:i/>
                                    <w:color w:val="000000" w:themeColor="text1"/>
                                    <w:sz w:val="22"/>
                                    <w:szCs w:val="22"/>
                                  </w:rPr>
                                </m:ctrlPr>
                              </m:sSubPr>
                              <m:e>
                                <m:r>
                                  <w:rPr>
                                    <w:rFonts w:ascii="Cambria Math" w:eastAsia="Times New Roman" w:hAnsi="Cambria Math" w:cstheme="minorHAnsi"/>
                                    <w:color w:val="000000" w:themeColor="text1"/>
                                    <w:sz w:val="22"/>
                                    <w:szCs w:val="22"/>
                                  </w:rPr>
                                  <m:t>0</m:t>
                                </m:r>
                              </m:e>
                              <m:sub>
                                <m:r>
                                  <w:rPr>
                                    <w:rFonts w:ascii="Cambria Math" w:eastAsia="Times New Roman" w:hAnsi="Cambria Math" w:cstheme="minorHAnsi"/>
                                    <w:color w:val="000000" w:themeColor="text1"/>
                                    <w:sz w:val="22"/>
                                    <w:szCs w:val="22"/>
                                  </w:rPr>
                                  <m:t>2</m:t>
                                </m:r>
                              </m:sub>
                            </m:sSub>
                          </m:sub>
                        </m:sSub>
                      </m:oMath>
                      <w:r w:rsidRPr="001471FA">
                        <w:rPr>
                          <w:rFonts w:eastAsia="Times New Roman" w:cstheme="minorHAnsi"/>
                          <w:color w:val="000000" w:themeColor="text1"/>
                          <w:sz w:val="22"/>
                          <w:szCs w:val="22"/>
                        </w:rPr>
                        <w:t xml:space="preserve"> are the undriven fixed point for reject and accept decisions, respectively (panels J-K). </w:t>
                      </w:r>
                      <m:oMath>
                        <m:r>
                          <w:rPr>
                            <w:rFonts w:ascii="Cambria Math" w:eastAsia="Times New Roman" w:hAnsi="Cambria Math" w:cstheme="minorHAnsi"/>
                            <w:color w:val="000000" w:themeColor="text1"/>
                            <w:sz w:val="22"/>
                            <w:szCs w:val="22"/>
                          </w:rPr>
                          <m:t>β</m:t>
                        </m:r>
                      </m:oMath>
                      <w:r w:rsidRPr="001471FA">
                        <w:rPr>
                          <w:rFonts w:eastAsia="Times New Roman" w:cstheme="minorHAnsi"/>
                          <w:color w:val="000000" w:themeColor="text1"/>
                          <w:sz w:val="22"/>
                          <w:szCs w:val="22"/>
                        </w:rPr>
                        <w:t xml:space="preserve"> is the evidence accumulation coefficient (panel L). Dotted line is the diagonal line.</w:t>
                      </w:r>
                    </w:p>
                    <w:p w14:paraId="0A49AE26" w14:textId="77777777" w:rsidR="00836969" w:rsidRDefault="00836969" w:rsidP="00836969"/>
                    <w:p w14:paraId="47AAA219" w14:textId="77777777" w:rsidR="00836969" w:rsidRDefault="00836969" w:rsidP="00836969"/>
                  </w:txbxContent>
                </v:textbox>
                <w10:wrap type="topAndBottom" anchorx="margin"/>
              </v:shape>
            </w:pict>
          </mc:Fallback>
        </mc:AlternateContent>
      </w:r>
      <w:r w:rsidRPr="005E23F8">
        <w:rPr>
          <w:rFonts w:cstheme="minorHAnsi"/>
          <w:b/>
          <w:bCs/>
          <w:sz w:val="22"/>
          <w:szCs w:val="22"/>
        </w:rPr>
        <w:t>Supplementary Figure S19</w:t>
      </w:r>
      <w:r>
        <w:rPr>
          <w:rFonts w:cstheme="minorHAnsi"/>
          <w:sz w:val="22"/>
          <w:szCs w:val="22"/>
        </w:rPr>
        <w:br w:type="page"/>
      </w:r>
    </w:p>
    <w:p w14:paraId="40BF0E2B" w14:textId="0571FF4C" w:rsidR="00CD4799" w:rsidRDefault="00836969" w:rsidP="00836969">
      <w:pPr>
        <w:rPr>
          <w:rFonts w:cstheme="minorHAnsi"/>
          <w:b/>
          <w:bCs/>
          <w:sz w:val="22"/>
          <w:szCs w:val="22"/>
        </w:rPr>
      </w:pPr>
      <w:r w:rsidRPr="00BF75E9">
        <w:rPr>
          <w:rFonts w:cstheme="minorHAnsi"/>
          <w:b/>
          <w:bCs/>
          <w:sz w:val="22"/>
          <w:szCs w:val="22"/>
        </w:rPr>
        <w:lastRenderedPageBreak/>
        <w:t>Supplementary Figure S</w:t>
      </w:r>
      <w:r>
        <w:rPr>
          <w:rFonts w:cstheme="minorHAnsi"/>
          <w:b/>
          <w:bCs/>
          <w:sz w:val="22"/>
          <w:szCs w:val="22"/>
        </w:rPr>
        <w:t>20</w:t>
      </w:r>
    </w:p>
    <w:p w14:paraId="7A4602B9" w14:textId="4442F554" w:rsidR="00836969" w:rsidRDefault="00836969" w:rsidP="00836969">
      <w:r>
        <w:rPr>
          <w:rFonts w:ascii="Arial" w:eastAsia="Times New Roman" w:hAnsi="Arial" w:cs="Arial"/>
          <w:noProof/>
          <w:color w:val="0070C0"/>
        </w:rPr>
        <mc:AlternateContent>
          <mc:Choice Requires="wps">
            <w:drawing>
              <wp:inline distT="0" distB="0" distL="0" distR="0" wp14:anchorId="57CA6EA8" wp14:editId="0C040664">
                <wp:extent cx="5924550" cy="3143250"/>
                <wp:effectExtent l="0" t="0" r="0" b="0"/>
                <wp:docPr id="889952010" name="Text Box 889952010"/>
                <wp:cNvGraphicFramePr/>
                <a:graphic xmlns:a="http://schemas.openxmlformats.org/drawingml/2006/main">
                  <a:graphicData uri="http://schemas.microsoft.com/office/word/2010/wordprocessingShape">
                    <wps:wsp>
                      <wps:cNvSpPr txBox="1"/>
                      <wps:spPr>
                        <a:xfrm>
                          <a:off x="0" y="0"/>
                          <a:ext cx="5924550" cy="3143250"/>
                        </a:xfrm>
                        <a:prstGeom prst="rect">
                          <a:avLst/>
                        </a:prstGeom>
                        <a:solidFill>
                          <a:schemeClr val="lt1"/>
                        </a:solidFill>
                        <a:ln w="6350">
                          <a:noFill/>
                        </a:ln>
                      </wps:spPr>
                      <wps:txbx>
                        <w:txbxContent>
                          <w:p w14:paraId="6AE36159" w14:textId="77777777" w:rsidR="00836969" w:rsidRDefault="00836969" w:rsidP="00836969">
                            <w:r>
                              <w:rPr>
                                <w:rFonts w:ascii="Arial" w:eastAsia="Times New Roman" w:hAnsi="Arial" w:cs="Arial"/>
                                <w:noProof/>
                                <w:color w:val="0070C0"/>
                              </w:rPr>
                              <w:drawing>
                                <wp:inline distT="0" distB="0" distL="0" distR="0" wp14:anchorId="188910CB" wp14:editId="5D55EBC6">
                                  <wp:extent cx="5727698" cy="2456931"/>
                                  <wp:effectExtent l="0" t="0" r="6985" b="635"/>
                                  <wp:docPr id="739694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93"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27698" cy="2456931"/>
                                          </a:xfrm>
                                          <a:prstGeom prst="rect">
                                            <a:avLst/>
                                          </a:prstGeom>
                                          <a:noFill/>
                                          <a:ln>
                                            <a:noFill/>
                                          </a:ln>
                                        </pic:spPr>
                                      </pic:pic>
                                    </a:graphicData>
                                  </a:graphic>
                                </wp:inline>
                              </w:drawing>
                            </w:r>
                          </w:p>
                          <w:p w14:paraId="301A9423" w14:textId="2135149C" w:rsidR="00836969" w:rsidRPr="0071201D" w:rsidRDefault="00836969" w:rsidP="00836969">
                            <w:pPr>
                              <w:rPr>
                                <w:rFonts w:cstheme="minorHAnsi"/>
                                <w:color w:val="000000" w:themeColor="text1"/>
                                <w:sz w:val="22"/>
                                <w:szCs w:val="22"/>
                              </w:rPr>
                            </w:pPr>
                            <w:r w:rsidRPr="0071201D">
                              <w:rPr>
                                <w:rFonts w:eastAsia="Times New Roman" w:cstheme="minorHAnsi"/>
                                <w:b/>
                                <w:bCs/>
                                <w:color w:val="000000" w:themeColor="text1"/>
                                <w:sz w:val="22"/>
                                <w:szCs w:val="22"/>
                              </w:rPr>
                              <w:t>Figure S20</w:t>
                            </w:r>
                            <w:r w:rsidRPr="0071201D">
                              <w:rPr>
                                <w:rFonts w:cstheme="minorHAnsi"/>
                                <w:color w:val="000000" w:themeColor="text1"/>
                                <w:sz w:val="22"/>
                                <w:szCs w:val="22"/>
                              </w:rPr>
                              <w:t xml:space="preserve"> – </w:t>
                            </w:r>
                            <w:r w:rsidRPr="0071201D">
                              <w:rPr>
                                <w:rFonts w:eastAsia="Times New Roman" w:cstheme="minorHAnsi"/>
                                <w:color w:val="000000" w:themeColor="text1"/>
                                <w:sz w:val="22"/>
                                <w:szCs w:val="22"/>
                              </w:rPr>
                              <w:t xml:space="preserve">Posterior predictive checks: energy landscape for simulated data from the linear dynamical system model. </w:t>
                            </w:r>
                            <w:ins w:id="50" w:author="Wang Siyu" w:date="2023-08-15T03:17:00Z">
                              <w:r w:rsidR="008E61C0" w:rsidRPr="00365EB4">
                                <w:rPr>
                                  <w:rFonts w:cstheme="minorHAnsi"/>
                                  <w:sz w:val="22"/>
                                  <w:szCs w:val="22"/>
                                </w:rPr>
                                <w:t>Data are presented as mean values +/- SEM</w:t>
                              </w:r>
                              <w:r w:rsidR="008E61C0">
                                <w:rPr>
                                  <w:rFonts w:cstheme="minorHAnsi"/>
                                  <w:sz w:val="22"/>
                                  <w:szCs w:val="22"/>
                                </w:rPr>
                                <w:t>.</w:t>
                              </w:r>
                            </w:ins>
                          </w:p>
                          <w:p w14:paraId="06B1BF7C" w14:textId="77777777" w:rsidR="00836969" w:rsidRDefault="00836969" w:rsidP="008369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A6EA8" id="Text Box 889952010" o:spid="_x0000_s1036" type="#_x0000_t202" style="width:466.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" fillcolor="white [3201]" stroked="f" strokeweight=".5pt">
                <v:textbox>
                  <w:txbxContent>
                    <w:p w14:paraId="6AE36159" w14:textId="77777777" w:rsidR="00836969" w:rsidRDefault="00836969" w:rsidP="00836969">
                      <w:r>
                        <w:rPr>
                          <w:rFonts w:ascii="Arial" w:eastAsia="Times New Roman" w:hAnsi="Arial" w:cs="Arial"/>
                          <w:noProof/>
                          <w:color w:val="0070C0"/>
                        </w:rPr>
                        <w:drawing>
                          <wp:inline distT="0" distB="0" distL="0" distR="0" wp14:anchorId="188910CB" wp14:editId="5D55EBC6">
                            <wp:extent cx="5727698" cy="2456931"/>
                            <wp:effectExtent l="0" t="0" r="6985" b="635"/>
                            <wp:docPr id="739694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4793"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27698" cy="2456931"/>
                                    </a:xfrm>
                                    <a:prstGeom prst="rect">
                                      <a:avLst/>
                                    </a:prstGeom>
                                    <a:noFill/>
                                    <a:ln>
                                      <a:noFill/>
                                    </a:ln>
                                  </pic:spPr>
                                </pic:pic>
                              </a:graphicData>
                            </a:graphic>
                          </wp:inline>
                        </w:drawing>
                      </w:r>
                    </w:p>
                    <w:p w14:paraId="301A9423" w14:textId="2135149C" w:rsidR="00836969" w:rsidRPr="0071201D" w:rsidRDefault="00836969" w:rsidP="00836969">
                      <w:pPr>
                        <w:rPr>
                          <w:rFonts w:cstheme="minorHAnsi"/>
                          <w:color w:val="000000" w:themeColor="text1"/>
                          <w:sz w:val="22"/>
                          <w:szCs w:val="22"/>
                        </w:rPr>
                      </w:pPr>
                      <w:r w:rsidRPr="0071201D">
                        <w:rPr>
                          <w:rFonts w:eastAsia="Times New Roman" w:cstheme="minorHAnsi"/>
                          <w:b/>
                          <w:bCs/>
                          <w:color w:val="000000" w:themeColor="text1"/>
                          <w:sz w:val="22"/>
                          <w:szCs w:val="22"/>
                        </w:rPr>
                        <w:t>Figure S20</w:t>
                      </w:r>
                      <w:r w:rsidRPr="0071201D">
                        <w:rPr>
                          <w:rFonts w:cstheme="minorHAnsi"/>
                          <w:color w:val="000000" w:themeColor="text1"/>
                          <w:sz w:val="22"/>
                          <w:szCs w:val="22"/>
                        </w:rPr>
                        <w:t xml:space="preserve"> – </w:t>
                      </w:r>
                      <w:r w:rsidRPr="0071201D">
                        <w:rPr>
                          <w:rFonts w:eastAsia="Times New Roman" w:cstheme="minorHAnsi"/>
                          <w:color w:val="000000" w:themeColor="text1"/>
                          <w:sz w:val="22"/>
                          <w:szCs w:val="22"/>
                        </w:rPr>
                        <w:t xml:space="preserve">Posterior predictive checks: energy landscape for simulated data from the linear dynamical system model. </w:t>
                      </w:r>
                      <w:ins w:id="51" w:author="Wang Siyu" w:date="2023-08-15T03:17:00Z">
                        <w:r w:rsidR="008E61C0" w:rsidRPr="00365EB4">
                          <w:rPr>
                            <w:rFonts w:cstheme="minorHAnsi"/>
                            <w:sz w:val="22"/>
                            <w:szCs w:val="22"/>
                          </w:rPr>
                          <w:t>Data are presented as mean values +/- SEM</w:t>
                        </w:r>
                        <w:r w:rsidR="008E61C0">
                          <w:rPr>
                            <w:rFonts w:cstheme="minorHAnsi"/>
                            <w:sz w:val="22"/>
                            <w:szCs w:val="22"/>
                          </w:rPr>
                          <w:t>.</w:t>
                        </w:r>
                      </w:ins>
                    </w:p>
                    <w:p w14:paraId="06B1BF7C" w14:textId="77777777" w:rsidR="00836969" w:rsidRDefault="00836969" w:rsidP="00836969"/>
                  </w:txbxContent>
                </v:textbox>
                <w10:anchorlock/>
              </v:shape>
            </w:pict>
          </mc:Fallback>
        </mc:AlternateContent>
      </w:r>
    </w:p>
    <w:sectPr w:rsidR="008369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 Siyu">
    <w15:presenceInfo w15:providerId="Windows Live" w15:userId="3f00a5b4dc936d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098"/>
    <w:rsid w:val="00030630"/>
    <w:rsid w:val="000D6ADB"/>
    <w:rsid w:val="001D195B"/>
    <w:rsid w:val="00201833"/>
    <w:rsid w:val="00214B4D"/>
    <w:rsid w:val="00240353"/>
    <w:rsid w:val="002E561C"/>
    <w:rsid w:val="003258E7"/>
    <w:rsid w:val="003268E0"/>
    <w:rsid w:val="003F1034"/>
    <w:rsid w:val="006700C5"/>
    <w:rsid w:val="006735BE"/>
    <w:rsid w:val="006A5303"/>
    <w:rsid w:val="006B460D"/>
    <w:rsid w:val="007A4032"/>
    <w:rsid w:val="007C4353"/>
    <w:rsid w:val="007D5C70"/>
    <w:rsid w:val="00836969"/>
    <w:rsid w:val="008430BB"/>
    <w:rsid w:val="00864FFE"/>
    <w:rsid w:val="008A7DEF"/>
    <w:rsid w:val="008E2098"/>
    <w:rsid w:val="008E61C0"/>
    <w:rsid w:val="00984A55"/>
    <w:rsid w:val="009933AE"/>
    <w:rsid w:val="00A30091"/>
    <w:rsid w:val="00AC3270"/>
    <w:rsid w:val="00AF54A2"/>
    <w:rsid w:val="00BB5C4F"/>
    <w:rsid w:val="00BD0C4D"/>
    <w:rsid w:val="00C22B54"/>
    <w:rsid w:val="00C66A80"/>
    <w:rsid w:val="00CA2010"/>
    <w:rsid w:val="00CD4799"/>
    <w:rsid w:val="00D033C7"/>
    <w:rsid w:val="00DE5E37"/>
    <w:rsid w:val="00E32084"/>
    <w:rsid w:val="00EE0C09"/>
    <w:rsid w:val="00F03E2F"/>
    <w:rsid w:val="00F157CF"/>
    <w:rsid w:val="00FA3201"/>
    <w:rsid w:val="00FE7F98"/>
    <w:rsid w:val="00FF4F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82652"/>
  <w15:chartTrackingRefBased/>
  <w15:docId w15:val="{8E5A7FAF-6206-48E7-B419-0E7F85637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969"/>
    <w:pPr>
      <w:spacing w:after="0" w:line="240" w:lineRule="auto"/>
    </w:pPr>
    <w:rPr>
      <w:kern w:val="0"/>
      <w:sz w:val="24"/>
      <w:szCs w:val="24"/>
      <w:lang w:eastAsia="zh-TW"/>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6969"/>
    <w:pPr>
      <w:spacing w:before="100" w:beforeAutospacing="1" w:after="100" w:afterAutospacing="1"/>
    </w:pPr>
    <w:rPr>
      <w:rFonts w:ascii="Times New Roman" w:eastAsia="Times New Roman" w:hAnsi="Times New Roman" w:cs="Times New Roman"/>
      <w:lang w:eastAsia="zh-CN"/>
    </w:rPr>
  </w:style>
  <w:style w:type="paragraph" w:styleId="Revision">
    <w:name w:val="Revision"/>
    <w:hidden/>
    <w:uiPriority w:val="99"/>
    <w:semiHidden/>
    <w:rsid w:val="002E561C"/>
    <w:pPr>
      <w:spacing w:after="0" w:line="240" w:lineRule="auto"/>
    </w:pPr>
    <w:rPr>
      <w:kern w:val="0"/>
      <w:sz w:val="24"/>
      <w:szCs w:val="24"/>
      <w:lang w:eastAsia="zh-TW"/>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eg"/><Relationship Id="rId25"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g"/><Relationship Id="rId24" Type="http://schemas.openxmlformats.org/officeDocument/2006/relationships/fontTable" Target="fontTable.xml"/><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g"/><Relationship Id="rId10" Type="http://schemas.openxmlformats.org/officeDocument/2006/relationships/image" Target="media/image7.jpeg"/><Relationship Id="rId19" Type="http://schemas.openxmlformats.org/officeDocument/2006/relationships/image" Target="media/image16.jpg"/><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jpg"/><Relationship Id="rId22"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18</Pages>
  <Words>758</Words>
  <Characters>4325</Characters>
  <Application>Microsoft Office Word</Application>
  <DocSecurity>0</DocSecurity>
  <Lines>36</Lines>
  <Paragraphs>10</Paragraphs>
  <ScaleCrop>false</ScaleCrop>
  <Company/>
  <LinksUpToDate>false</LinksUpToDate>
  <CharactersWithSpaces>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Siyu</dc:creator>
  <cp:keywords/>
  <dc:description/>
  <cp:lastModifiedBy>Wang Siyu</cp:lastModifiedBy>
  <cp:revision>98</cp:revision>
  <dcterms:created xsi:type="dcterms:W3CDTF">2023-08-15T06:11:00Z</dcterms:created>
  <dcterms:modified xsi:type="dcterms:W3CDTF">2023-08-15T07:17:00Z</dcterms:modified>
</cp:coreProperties>
</file>